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932EF" w14:textId="468B4ED4" w:rsidR="00567C9F" w:rsidRPr="00655A1C" w:rsidRDefault="00567C9F" w:rsidP="009500EA">
      <w:pPr>
        <w:tabs>
          <w:tab w:val="left" w:pos="4395"/>
        </w:tabs>
        <w:spacing w:line="276" w:lineRule="auto"/>
        <w:jc w:val="center"/>
        <w:rPr>
          <w:rFonts w:ascii="Times New Roman" w:hAnsi="Times New Roman" w:cs="Times New Roman"/>
          <w:b/>
          <w:bCs/>
          <w:sz w:val="26"/>
          <w:szCs w:val="26"/>
        </w:rPr>
      </w:pPr>
      <w:r w:rsidRPr="00655A1C">
        <w:rPr>
          <w:rFonts w:ascii="Times New Roman" w:hAnsi="Times New Roman" w:cs="Times New Roman"/>
          <w:b/>
          <w:bCs/>
          <w:sz w:val="26"/>
          <w:szCs w:val="26"/>
        </w:rPr>
        <w:t>BỘ GIÁO DỤC VÀ ĐÀO TẠO</w:t>
      </w:r>
    </w:p>
    <w:p w14:paraId="3F93DE7B" w14:textId="77777777" w:rsidR="00567C9F" w:rsidRPr="00655A1C" w:rsidRDefault="00567C9F" w:rsidP="00E55704">
      <w:pPr>
        <w:tabs>
          <w:tab w:val="left" w:pos="3686"/>
        </w:tabs>
        <w:spacing w:line="276" w:lineRule="auto"/>
        <w:jc w:val="center"/>
        <w:rPr>
          <w:rFonts w:ascii="Times New Roman" w:hAnsi="Times New Roman" w:cs="Times New Roman"/>
          <w:b/>
          <w:bCs/>
          <w:sz w:val="26"/>
          <w:szCs w:val="26"/>
        </w:rPr>
      </w:pPr>
      <w:r w:rsidRPr="00655A1C">
        <w:rPr>
          <w:rFonts w:ascii="Times New Roman" w:hAnsi="Times New Roman" w:cs="Times New Roman"/>
          <w:b/>
          <w:bCs/>
          <w:sz w:val="26"/>
          <w:szCs w:val="26"/>
        </w:rPr>
        <w:t>TRƯỜNG ĐẠI HỌC SƯ PHẠM TP.HCM</w:t>
      </w:r>
    </w:p>
    <w:p w14:paraId="5338B053" w14:textId="2175FB3D" w:rsidR="00567C9F" w:rsidRPr="00655A1C" w:rsidRDefault="00567C9F" w:rsidP="00E55704">
      <w:pPr>
        <w:tabs>
          <w:tab w:val="left" w:pos="4253"/>
        </w:tabs>
        <w:spacing w:line="276" w:lineRule="auto"/>
        <w:jc w:val="center"/>
        <w:rPr>
          <w:rFonts w:ascii="Times New Roman" w:hAnsi="Times New Roman" w:cs="Times New Roman"/>
          <w:b/>
          <w:sz w:val="26"/>
          <w:szCs w:val="26"/>
        </w:rPr>
      </w:pPr>
      <w:r w:rsidRPr="00655A1C">
        <w:rPr>
          <w:rFonts w:ascii="Times New Roman" w:hAnsi="Times New Roman" w:cs="Times New Roman"/>
          <w:b/>
          <w:bCs/>
          <w:sz w:val="26"/>
          <w:szCs w:val="26"/>
        </w:rPr>
        <w:t>KHOA CÔNG NGHỆ THÔNG TIN</w:t>
      </w:r>
    </w:p>
    <w:p w14:paraId="501187CE" w14:textId="77777777" w:rsidR="00580362" w:rsidRPr="00655A1C" w:rsidRDefault="00580362" w:rsidP="008C0758">
      <w:pPr>
        <w:tabs>
          <w:tab w:val="left" w:pos="4253"/>
        </w:tabs>
        <w:rPr>
          <w:rFonts w:ascii="Times New Roman" w:hAnsi="Times New Roman" w:cs="Times New Roman"/>
          <w:sz w:val="26"/>
          <w:szCs w:val="26"/>
          <w:lang w:val="vi-VN"/>
        </w:rPr>
      </w:pPr>
    </w:p>
    <w:p w14:paraId="7E273169" w14:textId="2935B341" w:rsidR="00567C9F" w:rsidRDefault="00567C9F" w:rsidP="00567C9F">
      <w:pPr>
        <w:tabs>
          <w:tab w:val="left" w:pos="4253"/>
        </w:tabs>
        <w:jc w:val="center"/>
        <w:rPr>
          <w:rFonts w:ascii="Times New Roman" w:hAnsi="Times New Roman" w:cs="Times New Roman"/>
          <w:sz w:val="26"/>
          <w:szCs w:val="26"/>
          <w:lang w:val="vi-VN"/>
        </w:rPr>
      </w:pPr>
      <w:r w:rsidRPr="00655A1C">
        <w:rPr>
          <w:rFonts w:ascii="Times New Roman" w:hAnsi="Times New Roman" w:cs="Times New Roman"/>
          <w:noProof/>
          <w:sz w:val="26"/>
          <w:szCs w:val="26"/>
        </w:rPr>
        <w:drawing>
          <wp:inline distT="0" distB="0" distL="0" distR="0" wp14:anchorId="2E17D8EB" wp14:editId="108D9361">
            <wp:extent cx="3115433" cy="1593643"/>
            <wp:effectExtent l="0" t="0" r="0" b="6985"/>
            <wp:docPr id="50" name="Picture 5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ig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31509" cy="1601866"/>
                    </a:xfrm>
                    <a:prstGeom prst="rect">
                      <a:avLst/>
                    </a:prstGeom>
                  </pic:spPr>
                </pic:pic>
              </a:graphicData>
            </a:graphic>
          </wp:inline>
        </w:drawing>
      </w:r>
    </w:p>
    <w:p w14:paraId="0C2A97DD" w14:textId="77777777" w:rsidR="00EA5542" w:rsidRPr="00655A1C" w:rsidRDefault="00EA5542" w:rsidP="00567C9F">
      <w:pPr>
        <w:tabs>
          <w:tab w:val="left" w:pos="4253"/>
        </w:tabs>
        <w:jc w:val="center"/>
        <w:rPr>
          <w:rFonts w:ascii="Times New Roman" w:hAnsi="Times New Roman" w:cs="Times New Roman"/>
          <w:sz w:val="26"/>
          <w:szCs w:val="26"/>
          <w:lang w:val="vi-VN"/>
        </w:rPr>
      </w:pPr>
    </w:p>
    <w:p w14:paraId="2763580D" w14:textId="5910A531" w:rsidR="00EA5542" w:rsidRPr="00EA5542" w:rsidRDefault="00567C9F" w:rsidP="00EA5542">
      <w:pPr>
        <w:tabs>
          <w:tab w:val="left" w:pos="4253"/>
        </w:tabs>
        <w:spacing w:line="360" w:lineRule="auto"/>
        <w:jc w:val="center"/>
        <w:rPr>
          <w:rFonts w:ascii="Times New Roman" w:hAnsi="Times New Roman" w:cs="Times New Roman"/>
          <w:b/>
          <w:color w:val="FF0000"/>
          <w:sz w:val="44"/>
          <w:szCs w:val="44"/>
          <w:lang w:val="vi-VN"/>
        </w:rPr>
      </w:pPr>
      <w:r w:rsidRPr="00EA5542">
        <w:rPr>
          <w:rFonts w:ascii="Times New Roman" w:hAnsi="Times New Roman" w:cs="Times New Roman"/>
          <w:b/>
          <w:color w:val="FF0000"/>
          <w:sz w:val="44"/>
          <w:szCs w:val="44"/>
          <w:lang w:val="vi-VN"/>
        </w:rPr>
        <w:t xml:space="preserve">BÁO CÁO ĐỒ ÁN </w:t>
      </w:r>
    </w:p>
    <w:p w14:paraId="14207EBE" w14:textId="5CBF4BE7" w:rsidR="00567C9F" w:rsidRPr="00655A1C" w:rsidRDefault="00003338" w:rsidP="00567C9F">
      <w:pPr>
        <w:tabs>
          <w:tab w:val="left" w:pos="4253"/>
        </w:tabs>
        <w:spacing w:line="360" w:lineRule="auto"/>
        <w:jc w:val="center"/>
        <w:rPr>
          <w:rFonts w:ascii="Times New Roman" w:hAnsi="Times New Roman" w:cs="Times New Roman"/>
          <w:b/>
          <w:sz w:val="26"/>
          <w:szCs w:val="26"/>
          <w:lang w:val="vi-VN"/>
        </w:rPr>
      </w:pPr>
      <w:r w:rsidRPr="00655A1C">
        <w:rPr>
          <w:rFonts w:ascii="Times New Roman" w:hAnsi="Times New Roman" w:cs="Times New Roman"/>
          <w:b/>
          <w:sz w:val="26"/>
          <w:szCs w:val="26"/>
          <w:lang w:val="vi-VN"/>
        </w:rPr>
        <w:t>THƯƠNG MẠI ĐIỆN TỬ</w:t>
      </w:r>
    </w:p>
    <w:p w14:paraId="06AEB5E8" w14:textId="53E80488" w:rsidR="00E55704" w:rsidRPr="00655A1C" w:rsidRDefault="00003338" w:rsidP="00036DF0">
      <w:pPr>
        <w:tabs>
          <w:tab w:val="left" w:pos="4253"/>
        </w:tabs>
        <w:spacing w:line="360" w:lineRule="auto"/>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ĐỀ TÀI: SHOP</w:t>
      </w:r>
      <w:r w:rsidR="00BF73AF" w:rsidRPr="00655A1C">
        <w:rPr>
          <w:rFonts w:ascii="Times New Roman" w:hAnsi="Times New Roman" w:cs="Times New Roman"/>
          <w:b/>
          <w:bCs/>
          <w:sz w:val="26"/>
          <w:szCs w:val="26"/>
          <w:lang w:val="vi-VN"/>
        </w:rPr>
        <w:t xml:space="preserve"> BÁN HÀNG ĐIỆN TỬ</w:t>
      </w:r>
    </w:p>
    <w:p w14:paraId="3DAAEC21" w14:textId="14489917" w:rsidR="00567C9F" w:rsidRPr="00655A1C" w:rsidRDefault="00567C9F">
      <w:pPr>
        <w:pStyle w:val="ListParagraph"/>
        <w:numPr>
          <w:ilvl w:val="0"/>
          <w:numId w:val="1"/>
        </w:numPr>
        <w:tabs>
          <w:tab w:val="left" w:pos="4253"/>
        </w:tabs>
        <w:spacing w:line="360" w:lineRule="auto"/>
        <w:ind w:left="714" w:hanging="357"/>
        <w:rPr>
          <w:rFonts w:ascii="Times New Roman" w:hAnsi="Times New Roman" w:cs="Times New Roman"/>
          <w:b/>
          <w:sz w:val="26"/>
          <w:szCs w:val="26"/>
          <w:lang w:val="vi-VN"/>
        </w:rPr>
      </w:pPr>
      <w:r w:rsidRPr="00655A1C">
        <w:rPr>
          <w:rFonts w:ascii="Times New Roman" w:hAnsi="Times New Roman" w:cs="Times New Roman"/>
          <w:sz w:val="26"/>
          <w:szCs w:val="26"/>
          <w:lang w:val="vi-VN"/>
        </w:rPr>
        <w:t xml:space="preserve">Giảng viên hướng dẫn: </w:t>
      </w:r>
      <w:r w:rsidR="00E55704" w:rsidRPr="00655A1C">
        <w:rPr>
          <w:rFonts w:ascii="Times New Roman" w:hAnsi="Times New Roman" w:cs="Times New Roman"/>
          <w:b/>
          <w:sz w:val="26"/>
          <w:szCs w:val="26"/>
          <w:lang w:val="vi-VN"/>
        </w:rPr>
        <w:t xml:space="preserve">Th.S </w:t>
      </w:r>
      <w:r w:rsidR="00003338" w:rsidRPr="00655A1C">
        <w:rPr>
          <w:rFonts w:ascii="Times New Roman" w:hAnsi="Times New Roman" w:cs="Times New Roman"/>
          <w:b/>
          <w:sz w:val="26"/>
          <w:szCs w:val="26"/>
          <w:lang w:val="vi-VN"/>
        </w:rPr>
        <w:t>Hồ Diệu Khuôn</w:t>
      </w:r>
    </w:p>
    <w:p w14:paraId="6131952A" w14:textId="77777777" w:rsidR="00567C9F" w:rsidRPr="00655A1C" w:rsidRDefault="00567C9F">
      <w:pPr>
        <w:pStyle w:val="ListParagraph"/>
        <w:numPr>
          <w:ilvl w:val="0"/>
          <w:numId w:val="1"/>
        </w:numPr>
        <w:tabs>
          <w:tab w:val="left" w:pos="4253"/>
        </w:tabs>
        <w:spacing w:line="360" w:lineRule="auto"/>
        <w:ind w:left="714" w:hanging="357"/>
        <w:rPr>
          <w:rFonts w:ascii="Times New Roman" w:hAnsi="Times New Roman" w:cs="Times New Roman"/>
          <w:sz w:val="26"/>
          <w:szCs w:val="26"/>
        </w:rPr>
      </w:pPr>
      <w:r w:rsidRPr="00655A1C">
        <w:rPr>
          <w:rFonts w:ascii="Times New Roman" w:hAnsi="Times New Roman" w:cs="Times New Roman"/>
          <w:sz w:val="26"/>
          <w:szCs w:val="26"/>
        </w:rPr>
        <w:t>Sinh viên thực hiện:</w:t>
      </w:r>
      <w:r w:rsidRPr="00655A1C">
        <w:rPr>
          <w:rFonts w:ascii="Times New Roman" w:hAnsi="Times New Roman" w:cs="Times New Roman"/>
          <w:sz w:val="26"/>
          <w:szCs w:val="26"/>
          <w:lang w:val="vi-VN"/>
        </w:rPr>
        <w:t xml:space="preserve"> </w:t>
      </w:r>
    </w:p>
    <w:p w14:paraId="46344AAB" w14:textId="77777777" w:rsidR="00567C9F" w:rsidRPr="00655A1C" w:rsidRDefault="00567C9F">
      <w:pPr>
        <w:pStyle w:val="ListParagraph"/>
        <w:numPr>
          <w:ilvl w:val="0"/>
          <w:numId w:val="2"/>
        </w:numPr>
        <w:tabs>
          <w:tab w:val="left" w:leader="dot" w:pos="4253"/>
          <w:tab w:val="left" w:leader="dot" w:pos="5670"/>
        </w:tabs>
        <w:spacing w:line="480" w:lineRule="auto"/>
        <w:ind w:left="1434" w:hanging="357"/>
        <w:rPr>
          <w:rFonts w:ascii="Times New Roman" w:hAnsi="Times New Roman" w:cs="Times New Roman"/>
          <w:sz w:val="26"/>
          <w:szCs w:val="26"/>
        </w:rPr>
      </w:pPr>
      <w:r w:rsidRPr="00655A1C">
        <w:rPr>
          <w:rFonts w:ascii="Times New Roman" w:hAnsi="Times New Roman" w:cs="Times New Roman"/>
          <w:sz w:val="26"/>
          <w:szCs w:val="26"/>
        </w:rPr>
        <w:t>Phan Ngọc</w:t>
      </w:r>
      <w:r w:rsidRPr="00655A1C">
        <w:rPr>
          <w:rFonts w:ascii="Times New Roman" w:hAnsi="Times New Roman" w:cs="Times New Roman"/>
          <w:sz w:val="26"/>
          <w:szCs w:val="26"/>
          <w:lang w:val="vi-VN"/>
        </w:rPr>
        <w:t xml:space="preserve"> Tánh</w:t>
      </w:r>
      <w:r w:rsidRPr="00655A1C">
        <w:rPr>
          <w:rFonts w:ascii="Times New Roman" w:hAnsi="Times New Roman" w:cs="Times New Roman"/>
          <w:sz w:val="26"/>
          <w:szCs w:val="26"/>
          <w:lang w:val="vi-VN"/>
        </w:rPr>
        <w:tab/>
      </w:r>
      <w:r w:rsidRPr="00655A1C">
        <w:rPr>
          <w:rFonts w:ascii="Times New Roman" w:hAnsi="Times New Roman" w:cs="Times New Roman"/>
          <w:sz w:val="26"/>
          <w:szCs w:val="26"/>
          <w:lang w:val="vi-VN"/>
        </w:rPr>
        <w:tab/>
        <w:t>46.01.104.163</w:t>
      </w:r>
    </w:p>
    <w:p w14:paraId="5F2156DD" w14:textId="77777777" w:rsidR="00567C9F" w:rsidRPr="00655A1C" w:rsidRDefault="00567C9F">
      <w:pPr>
        <w:pStyle w:val="ListParagraph"/>
        <w:numPr>
          <w:ilvl w:val="0"/>
          <w:numId w:val="2"/>
        </w:numPr>
        <w:tabs>
          <w:tab w:val="left" w:leader="dot" w:pos="5670"/>
        </w:tabs>
        <w:spacing w:line="480" w:lineRule="auto"/>
        <w:ind w:left="1434" w:hanging="357"/>
        <w:rPr>
          <w:rFonts w:ascii="Times New Roman" w:hAnsi="Times New Roman" w:cs="Times New Roman"/>
          <w:sz w:val="26"/>
          <w:szCs w:val="26"/>
        </w:rPr>
      </w:pPr>
      <w:r w:rsidRPr="00655A1C">
        <w:rPr>
          <w:rFonts w:ascii="Times New Roman" w:hAnsi="Times New Roman" w:cs="Times New Roman"/>
          <w:sz w:val="26"/>
          <w:szCs w:val="26"/>
        </w:rPr>
        <w:t>Phạm</w:t>
      </w:r>
      <w:r w:rsidRPr="00655A1C">
        <w:rPr>
          <w:rFonts w:ascii="Times New Roman" w:hAnsi="Times New Roman" w:cs="Times New Roman"/>
          <w:sz w:val="26"/>
          <w:szCs w:val="26"/>
          <w:lang w:val="vi-VN"/>
        </w:rPr>
        <w:t xml:space="preserve"> Đức Quý</w:t>
      </w:r>
      <w:r w:rsidRPr="00655A1C">
        <w:rPr>
          <w:rFonts w:ascii="Times New Roman" w:hAnsi="Times New Roman" w:cs="Times New Roman"/>
          <w:sz w:val="26"/>
          <w:szCs w:val="26"/>
        </w:rPr>
        <w:t xml:space="preserve"> </w:t>
      </w:r>
      <w:r w:rsidRPr="00655A1C">
        <w:rPr>
          <w:rFonts w:ascii="Times New Roman" w:hAnsi="Times New Roman" w:cs="Times New Roman"/>
          <w:sz w:val="26"/>
          <w:szCs w:val="26"/>
        </w:rPr>
        <w:tab/>
        <w:t>46.01.104.149</w:t>
      </w:r>
    </w:p>
    <w:p w14:paraId="1D0E46D6" w14:textId="77777777" w:rsidR="00567C9F" w:rsidRPr="00655A1C" w:rsidRDefault="00567C9F">
      <w:pPr>
        <w:pStyle w:val="ListParagraph"/>
        <w:numPr>
          <w:ilvl w:val="0"/>
          <w:numId w:val="2"/>
        </w:numPr>
        <w:tabs>
          <w:tab w:val="left" w:leader="dot" w:pos="5670"/>
        </w:tabs>
        <w:spacing w:line="480" w:lineRule="auto"/>
        <w:ind w:left="1434" w:hanging="357"/>
        <w:rPr>
          <w:rFonts w:ascii="Times New Roman" w:hAnsi="Times New Roman" w:cs="Times New Roman"/>
          <w:sz w:val="26"/>
          <w:szCs w:val="26"/>
        </w:rPr>
      </w:pPr>
      <w:r w:rsidRPr="00655A1C">
        <w:rPr>
          <w:rFonts w:ascii="Times New Roman" w:hAnsi="Times New Roman" w:cs="Times New Roman"/>
          <w:sz w:val="26"/>
          <w:szCs w:val="26"/>
        </w:rPr>
        <w:t>Phạm</w:t>
      </w:r>
      <w:r w:rsidRPr="00655A1C">
        <w:rPr>
          <w:rFonts w:ascii="Times New Roman" w:hAnsi="Times New Roman" w:cs="Times New Roman"/>
          <w:sz w:val="26"/>
          <w:szCs w:val="26"/>
          <w:lang w:val="vi-VN"/>
        </w:rPr>
        <w:t xml:space="preserve"> Nguyễn Hoàng Kha</w:t>
      </w:r>
      <w:r w:rsidRPr="00655A1C">
        <w:rPr>
          <w:rFonts w:ascii="Times New Roman" w:hAnsi="Times New Roman" w:cs="Times New Roman"/>
          <w:sz w:val="26"/>
          <w:szCs w:val="26"/>
          <w:lang w:val="vi-VN"/>
        </w:rPr>
        <w:tab/>
        <w:t>46.01.104.075</w:t>
      </w:r>
    </w:p>
    <w:p w14:paraId="47C03E75" w14:textId="77777777" w:rsidR="00567C9F" w:rsidRPr="00655A1C" w:rsidRDefault="00567C9F">
      <w:pPr>
        <w:pStyle w:val="ListParagraph"/>
        <w:numPr>
          <w:ilvl w:val="0"/>
          <w:numId w:val="2"/>
        </w:numPr>
        <w:tabs>
          <w:tab w:val="left" w:leader="dot" w:pos="5670"/>
        </w:tabs>
        <w:spacing w:line="480" w:lineRule="auto"/>
        <w:ind w:left="1434" w:hanging="357"/>
        <w:rPr>
          <w:rFonts w:ascii="Times New Roman" w:hAnsi="Times New Roman" w:cs="Times New Roman"/>
          <w:sz w:val="26"/>
          <w:szCs w:val="26"/>
        </w:rPr>
      </w:pPr>
      <w:r w:rsidRPr="00655A1C">
        <w:rPr>
          <w:rFonts w:ascii="Times New Roman" w:hAnsi="Times New Roman" w:cs="Times New Roman"/>
          <w:sz w:val="26"/>
          <w:szCs w:val="26"/>
        </w:rPr>
        <w:t>Lê</w:t>
      </w:r>
      <w:r w:rsidRPr="00655A1C">
        <w:rPr>
          <w:rFonts w:ascii="Times New Roman" w:hAnsi="Times New Roman" w:cs="Times New Roman"/>
          <w:sz w:val="26"/>
          <w:szCs w:val="26"/>
          <w:lang w:val="vi-VN"/>
        </w:rPr>
        <w:t xml:space="preserve"> Minh Triệu</w:t>
      </w:r>
      <w:r w:rsidRPr="00655A1C">
        <w:rPr>
          <w:rFonts w:ascii="Times New Roman" w:hAnsi="Times New Roman" w:cs="Times New Roman"/>
          <w:sz w:val="26"/>
          <w:szCs w:val="26"/>
        </w:rPr>
        <w:t xml:space="preserve"> </w:t>
      </w:r>
      <w:r w:rsidRPr="00655A1C">
        <w:rPr>
          <w:rFonts w:ascii="Times New Roman" w:hAnsi="Times New Roman" w:cs="Times New Roman"/>
          <w:sz w:val="26"/>
          <w:szCs w:val="26"/>
        </w:rPr>
        <w:tab/>
        <w:t>46.01.104.198</w:t>
      </w:r>
    </w:p>
    <w:p w14:paraId="7D972770" w14:textId="5C4BBDE6" w:rsidR="00567C9F" w:rsidRPr="00655A1C" w:rsidRDefault="00567C9F">
      <w:pPr>
        <w:pStyle w:val="ListParagraph"/>
        <w:numPr>
          <w:ilvl w:val="0"/>
          <w:numId w:val="2"/>
        </w:numPr>
        <w:tabs>
          <w:tab w:val="left" w:leader="dot" w:pos="5670"/>
        </w:tabs>
        <w:spacing w:line="480" w:lineRule="auto"/>
        <w:ind w:left="1434" w:hanging="357"/>
        <w:rPr>
          <w:rFonts w:ascii="Times New Roman" w:hAnsi="Times New Roman" w:cs="Times New Roman"/>
          <w:sz w:val="26"/>
          <w:szCs w:val="26"/>
        </w:rPr>
      </w:pPr>
      <w:r w:rsidRPr="00655A1C">
        <w:rPr>
          <w:rFonts w:ascii="Times New Roman" w:hAnsi="Times New Roman" w:cs="Times New Roman"/>
          <w:sz w:val="26"/>
          <w:szCs w:val="26"/>
        </w:rPr>
        <w:t>Lê</w:t>
      </w:r>
      <w:r w:rsidRPr="00655A1C">
        <w:rPr>
          <w:rFonts w:ascii="Times New Roman" w:hAnsi="Times New Roman" w:cs="Times New Roman"/>
          <w:sz w:val="26"/>
          <w:szCs w:val="26"/>
          <w:lang w:val="vi-VN"/>
        </w:rPr>
        <w:t xml:space="preserve"> Đức Thi</w:t>
      </w:r>
      <w:r w:rsidRPr="00655A1C">
        <w:rPr>
          <w:rFonts w:ascii="Times New Roman" w:hAnsi="Times New Roman" w:cs="Times New Roman"/>
          <w:sz w:val="26"/>
          <w:szCs w:val="26"/>
        </w:rPr>
        <w:t xml:space="preserve"> </w:t>
      </w:r>
      <w:r w:rsidRPr="00655A1C">
        <w:rPr>
          <w:rFonts w:ascii="Times New Roman" w:hAnsi="Times New Roman" w:cs="Times New Roman"/>
          <w:sz w:val="26"/>
          <w:szCs w:val="26"/>
        </w:rPr>
        <w:tab/>
        <w:t>46.01.104.173</w:t>
      </w:r>
    </w:p>
    <w:p w14:paraId="2AD0FA1C" w14:textId="37A98067" w:rsidR="00567C9F" w:rsidRPr="00655A1C" w:rsidRDefault="00567C9F" w:rsidP="00780E55">
      <w:pPr>
        <w:ind w:hanging="5"/>
        <w:jc w:val="center"/>
        <w:rPr>
          <w:rFonts w:ascii="Times New Roman" w:hAnsi="Times New Roman" w:cs="Times New Roman"/>
          <w:b/>
          <w:sz w:val="26"/>
          <w:szCs w:val="26"/>
          <w:lang w:val="vi-VN"/>
        </w:rPr>
      </w:pPr>
      <w:r w:rsidRPr="00655A1C">
        <w:rPr>
          <w:rFonts w:ascii="Times New Roman" w:hAnsi="Times New Roman" w:cs="Times New Roman"/>
          <w:b/>
          <w:sz w:val="26"/>
          <w:szCs w:val="26"/>
        </w:rPr>
        <w:t>TP. Hồ Chí Minh</w:t>
      </w:r>
      <w:r w:rsidRPr="00655A1C">
        <w:rPr>
          <w:rFonts w:ascii="Times New Roman" w:hAnsi="Times New Roman" w:cs="Times New Roman"/>
          <w:b/>
          <w:sz w:val="26"/>
          <w:szCs w:val="26"/>
          <w:lang w:val="vi-VN"/>
        </w:rPr>
        <w:t xml:space="preserve">, ngày </w:t>
      </w:r>
      <w:r w:rsidR="00036DF0" w:rsidRPr="00655A1C">
        <w:rPr>
          <w:rFonts w:ascii="Times New Roman" w:hAnsi="Times New Roman" w:cs="Times New Roman"/>
          <w:b/>
          <w:sz w:val="26"/>
          <w:szCs w:val="26"/>
          <w:lang w:val="vi-VN"/>
        </w:rPr>
        <w:t>28</w:t>
      </w:r>
      <w:r w:rsidRPr="00655A1C">
        <w:rPr>
          <w:rFonts w:ascii="Times New Roman" w:hAnsi="Times New Roman" w:cs="Times New Roman"/>
          <w:b/>
          <w:sz w:val="26"/>
          <w:szCs w:val="26"/>
          <w:lang w:val="vi-VN"/>
        </w:rPr>
        <w:t xml:space="preserve"> tháng </w:t>
      </w:r>
      <w:r w:rsidR="00036DF0" w:rsidRPr="00655A1C">
        <w:rPr>
          <w:rFonts w:ascii="Times New Roman" w:hAnsi="Times New Roman" w:cs="Times New Roman"/>
          <w:b/>
          <w:sz w:val="26"/>
          <w:szCs w:val="26"/>
          <w:lang w:val="vi-VN"/>
        </w:rPr>
        <w:t>10</w:t>
      </w:r>
      <w:r w:rsidRPr="00655A1C">
        <w:rPr>
          <w:rFonts w:ascii="Times New Roman" w:hAnsi="Times New Roman" w:cs="Times New Roman"/>
          <w:b/>
          <w:sz w:val="26"/>
          <w:szCs w:val="26"/>
          <w:lang w:val="vi-VN"/>
        </w:rPr>
        <w:t xml:space="preserve"> năm 2022</w:t>
      </w:r>
    </w:p>
    <w:p w14:paraId="7CAFCA87" w14:textId="2C5BB27F" w:rsidR="009500EA" w:rsidRPr="00655A1C" w:rsidRDefault="009500EA" w:rsidP="00567C9F">
      <w:pPr>
        <w:ind w:left="714" w:firstLine="720"/>
        <w:jc w:val="center"/>
        <w:rPr>
          <w:rFonts w:ascii="Times New Roman" w:hAnsi="Times New Roman" w:cs="Times New Roman"/>
          <w:b/>
          <w:sz w:val="26"/>
          <w:szCs w:val="26"/>
          <w:lang w:val="vi-VN"/>
        </w:rPr>
      </w:pPr>
    </w:p>
    <w:p w14:paraId="54DB80A9" w14:textId="03E3BB06" w:rsidR="00DD4044" w:rsidRPr="00655A1C" w:rsidRDefault="00DD4044" w:rsidP="00567C9F">
      <w:pPr>
        <w:ind w:left="714" w:firstLine="720"/>
        <w:jc w:val="center"/>
        <w:rPr>
          <w:rFonts w:ascii="Times New Roman" w:hAnsi="Times New Roman" w:cs="Times New Roman"/>
          <w:b/>
          <w:sz w:val="26"/>
          <w:szCs w:val="26"/>
          <w:lang w:val="vi-VN"/>
        </w:rPr>
      </w:pPr>
    </w:p>
    <w:p w14:paraId="528A90AC" w14:textId="28DCF8DE" w:rsidR="00DD4044" w:rsidRPr="00655A1C" w:rsidRDefault="00DD4044" w:rsidP="00567C9F">
      <w:pPr>
        <w:ind w:left="714" w:firstLine="720"/>
        <w:jc w:val="center"/>
        <w:rPr>
          <w:rFonts w:ascii="Times New Roman" w:hAnsi="Times New Roman" w:cs="Times New Roman"/>
          <w:b/>
          <w:sz w:val="26"/>
          <w:szCs w:val="26"/>
          <w:lang w:val="vi-VN"/>
        </w:rPr>
      </w:pPr>
    </w:p>
    <w:p w14:paraId="40442315" w14:textId="77777777" w:rsidR="00DD4044" w:rsidRPr="00655A1C" w:rsidRDefault="00DD4044" w:rsidP="00567C9F">
      <w:pPr>
        <w:ind w:left="714" w:firstLine="720"/>
        <w:jc w:val="center"/>
        <w:rPr>
          <w:rFonts w:ascii="Times New Roman" w:hAnsi="Times New Roman" w:cs="Times New Roman"/>
          <w:b/>
          <w:sz w:val="26"/>
          <w:szCs w:val="26"/>
          <w:lang w:val="vi-VN"/>
        </w:rPr>
      </w:pPr>
    </w:p>
    <w:p w14:paraId="4A12200C" w14:textId="0C2F377E" w:rsidR="009500EA" w:rsidRPr="00655A1C" w:rsidRDefault="00DA7A7F" w:rsidP="00DA7A7F">
      <w:pPr>
        <w:jc w:val="center"/>
        <w:rPr>
          <w:rFonts w:ascii="Times New Roman" w:hAnsi="Times New Roman" w:cs="Times New Roman"/>
          <w:b/>
          <w:sz w:val="26"/>
          <w:szCs w:val="26"/>
          <w:lang w:val="vi-VN"/>
        </w:rPr>
      </w:pPr>
      <w:r w:rsidRPr="00655A1C">
        <w:rPr>
          <w:rFonts w:ascii="Times New Roman" w:hAnsi="Times New Roman" w:cs="Times New Roman"/>
          <w:b/>
          <w:sz w:val="26"/>
          <w:szCs w:val="26"/>
          <w:lang w:val="vi-VN"/>
        </w:rPr>
        <w:t>DANH SÁCH THÀNH VIÊN</w:t>
      </w:r>
    </w:p>
    <w:p w14:paraId="0A70992B" w14:textId="77777777" w:rsidR="00A262FB" w:rsidRPr="00655A1C" w:rsidRDefault="00A262FB" w:rsidP="00DA7A7F">
      <w:pPr>
        <w:jc w:val="center"/>
        <w:rPr>
          <w:rFonts w:ascii="Times New Roman" w:hAnsi="Times New Roman" w:cs="Times New Roman"/>
          <w:b/>
          <w:sz w:val="26"/>
          <w:szCs w:val="26"/>
          <w:lang w:val="vi-VN"/>
        </w:rPr>
      </w:pPr>
    </w:p>
    <w:tbl>
      <w:tblPr>
        <w:tblW w:w="1063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3544"/>
        <w:gridCol w:w="2977"/>
        <w:gridCol w:w="3118"/>
      </w:tblGrid>
      <w:tr w:rsidR="000E332C" w:rsidRPr="00655A1C" w14:paraId="7998383A" w14:textId="77777777" w:rsidTr="00AF5043">
        <w:tc>
          <w:tcPr>
            <w:tcW w:w="993" w:type="dxa"/>
            <w:vAlign w:val="center"/>
          </w:tcPr>
          <w:p w14:paraId="7AD7E8E3" w14:textId="77777777"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STT</w:t>
            </w:r>
          </w:p>
        </w:tc>
        <w:tc>
          <w:tcPr>
            <w:tcW w:w="3544" w:type="dxa"/>
            <w:vAlign w:val="center"/>
          </w:tcPr>
          <w:p w14:paraId="480E5489" w14:textId="77777777"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Họ và tên</w:t>
            </w:r>
          </w:p>
        </w:tc>
        <w:tc>
          <w:tcPr>
            <w:tcW w:w="2977" w:type="dxa"/>
            <w:vAlign w:val="center"/>
          </w:tcPr>
          <w:p w14:paraId="68CDE036" w14:textId="77777777"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MSSV</w:t>
            </w:r>
          </w:p>
        </w:tc>
        <w:tc>
          <w:tcPr>
            <w:tcW w:w="3118" w:type="dxa"/>
            <w:vAlign w:val="center"/>
          </w:tcPr>
          <w:p w14:paraId="3D1F6CA8" w14:textId="77777777"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Ghi chú</w:t>
            </w:r>
          </w:p>
        </w:tc>
      </w:tr>
      <w:tr w:rsidR="000E332C" w:rsidRPr="00655A1C" w14:paraId="2A4684BE" w14:textId="77777777" w:rsidTr="00AF5043">
        <w:trPr>
          <w:trHeight w:val="720"/>
        </w:trPr>
        <w:tc>
          <w:tcPr>
            <w:tcW w:w="993" w:type="dxa"/>
            <w:vAlign w:val="center"/>
          </w:tcPr>
          <w:p w14:paraId="5FB2090C" w14:textId="31093C9A"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1</w:t>
            </w:r>
          </w:p>
        </w:tc>
        <w:tc>
          <w:tcPr>
            <w:tcW w:w="3544" w:type="dxa"/>
            <w:vAlign w:val="center"/>
          </w:tcPr>
          <w:p w14:paraId="4C11F47D" w14:textId="6D7732C5" w:rsidR="000E332C" w:rsidRPr="00655A1C" w:rsidRDefault="000E332C" w:rsidP="00E34920">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Phan</w:t>
            </w:r>
            <w:r w:rsidRPr="00655A1C">
              <w:rPr>
                <w:rFonts w:ascii="Times New Roman" w:hAnsi="Times New Roman" w:cs="Times New Roman"/>
                <w:b/>
                <w:sz w:val="26"/>
                <w:szCs w:val="26"/>
                <w:lang w:val="vi-VN"/>
              </w:rPr>
              <w:t xml:space="preserve"> Ngọc Tánh</w:t>
            </w:r>
          </w:p>
        </w:tc>
        <w:tc>
          <w:tcPr>
            <w:tcW w:w="2977" w:type="dxa"/>
            <w:vAlign w:val="center"/>
          </w:tcPr>
          <w:p w14:paraId="67DD4529" w14:textId="06173929" w:rsidR="000E332C" w:rsidRPr="00655A1C" w:rsidRDefault="000E332C" w:rsidP="00E34920">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.01.104.163</w:t>
            </w:r>
          </w:p>
        </w:tc>
        <w:tc>
          <w:tcPr>
            <w:tcW w:w="3118" w:type="dxa"/>
            <w:vAlign w:val="center"/>
          </w:tcPr>
          <w:p w14:paraId="2EB3295C" w14:textId="1B679D9E" w:rsidR="000E332C" w:rsidRPr="00655A1C" w:rsidRDefault="000E332C" w:rsidP="00E34920">
            <w:pPr>
              <w:spacing w:line="400" w:lineRule="exact"/>
              <w:jc w:val="center"/>
              <w:rPr>
                <w:rFonts w:ascii="Times New Roman" w:hAnsi="Times New Roman" w:cs="Times New Roman"/>
                <w:b/>
                <w:sz w:val="26"/>
                <w:szCs w:val="26"/>
                <w:u w:val="single"/>
                <w:lang w:val="vi-VN"/>
              </w:rPr>
            </w:pPr>
            <w:r w:rsidRPr="00655A1C">
              <w:rPr>
                <w:rFonts w:ascii="Times New Roman" w:hAnsi="Times New Roman" w:cs="Times New Roman"/>
                <w:b/>
                <w:sz w:val="26"/>
                <w:szCs w:val="26"/>
                <w:u w:val="single"/>
              </w:rPr>
              <w:t>Nhóm</w:t>
            </w:r>
            <w:r w:rsidRPr="00655A1C">
              <w:rPr>
                <w:rFonts w:ascii="Times New Roman" w:hAnsi="Times New Roman" w:cs="Times New Roman"/>
                <w:b/>
                <w:sz w:val="26"/>
                <w:szCs w:val="26"/>
                <w:u w:val="single"/>
                <w:lang w:val="vi-VN"/>
              </w:rPr>
              <w:t xml:space="preserve"> Trưởng</w:t>
            </w:r>
            <w:r w:rsidR="00AF5043">
              <w:rPr>
                <w:rFonts w:ascii="Times New Roman" w:hAnsi="Times New Roman" w:cs="Times New Roman"/>
                <w:b/>
                <w:sz w:val="26"/>
                <w:szCs w:val="26"/>
                <w:u w:val="single"/>
                <w:lang w:val="vi-VN"/>
              </w:rPr>
              <w:t xml:space="preserve"> (100%)</w:t>
            </w:r>
          </w:p>
        </w:tc>
      </w:tr>
      <w:tr w:rsidR="000E332C" w:rsidRPr="00655A1C" w14:paraId="7F09DA35" w14:textId="77777777" w:rsidTr="00AF5043">
        <w:tc>
          <w:tcPr>
            <w:tcW w:w="993" w:type="dxa"/>
            <w:vAlign w:val="center"/>
          </w:tcPr>
          <w:p w14:paraId="6E5F2A16" w14:textId="0A2AFB13"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2</w:t>
            </w:r>
          </w:p>
        </w:tc>
        <w:tc>
          <w:tcPr>
            <w:tcW w:w="3544" w:type="dxa"/>
            <w:vAlign w:val="center"/>
          </w:tcPr>
          <w:p w14:paraId="53DE8F9E" w14:textId="28CFD247" w:rsidR="000E332C" w:rsidRPr="00655A1C" w:rsidRDefault="000E332C" w:rsidP="00E34920">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Lê</w:t>
            </w:r>
            <w:r w:rsidRPr="00655A1C">
              <w:rPr>
                <w:rFonts w:ascii="Times New Roman" w:hAnsi="Times New Roman" w:cs="Times New Roman"/>
                <w:b/>
                <w:sz w:val="26"/>
                <w:szCs w:val="26"/>
                <w:lang w:val="vi-VN"/>
              </w:rPr>
              <w:t xml:space="preserve"> Đức Thi</w:t>
            </w:r>
          </w:p>
        </w:tc>
        <w:tc>
          <w:tcPr>
            <w:tcW w:w="2977" w:type="dxa"/>
            <w:vAlign w:val="center"/>
          </w:tcPr>
          <w:p w14:paraId="1C388388" w14:textId="0E2D6CEE"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.01.104.173</w:t>
            </w:r>
          </w:p>
        </w:tc>
        <w:tc>
          <w:tcPr>
            <w:tcW w:w="3118" w:type="dxa"/>
            <w:vAlign w:val="center"/>
          </w:tcPr>
          <w:p w14:paraId="3F1AB7CC" w14:textId="72052367" w:rsidR="000E332C" w:rsidRPr="00655A1C" w:rsidRDefault="000E332C" w:rsidP="00E34920">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Thành</w:t>
            </w:r>
            <w:r w:rsidRPr="00655A1C">
              <w:rPr>
                <w:rFonts w:ascii="Times New Roman" w:hAnsi="Times New Roman" w:cs="Times New Roman"/>
                <w:b/>
                <w:sz w:val="26"/>
                <w:szCs w:val="26"/>
                <w:lang w:val="vi-VN"/>
              </w:rPr>
              <w:t xml:space="preserve"> </w:t>
            </w:r>
            <w:r w:rsidR="00AF5043">
              <w:rPr>
                <w:rFonts w:ascii="Times New Roman" w:hAnsi="Times New Roman" w:cs="Times New Roman"/>
                <w:b/>
                <w:sz w:val="26"/>
                <w:szCs w:val="26"/>
                <w:lang w:val="vi-VN"/>
              </w:rPr>
              <w:t>viên (100%)</w:t>
            </w:r>
          </w:p>
        </w:tc>
      </w:tr>
      <w:tr w:rsidR="000E332C" w:rsidRPr="00655A1C" w14:paraId="5762C9E0" w14:textId="77777777" w:rsidTr="00AF5043">
        <w:tc>
          <w:tcPr>
            <w:tcW w:w="993" w:type="dxa"/>
            <w:vAlign w:val="center"/>
          </w:tcPr>
          <w:p w14:paraId="38051FEF" w14:textId="5A98E9CE"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3</w:t>
            </w:r>
          </w:p>
        </w:tc>
        <w:tc>
          <w:tcPr>
            <w:tcW w:w="3544" w:type="dxa"/>
            <w:vAlign w:val="center"/>
          </w:tcPr>
          <w:p w14:paraId="37A6F741" w14:textId="1F5557E0" w:rsidR="000E332C" w:rsidRPr="00655A1C" w:rsidRDefault="000E332C" w:rsidP="00E34920">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Lê</w:t>
            </w:r>
            <w:r w:rsidRPr="00655A1C">
              <w:rPr>
                <w:rFonts w:ascii="Times New Roman" w:hAnsi="Times New Roman" w:cs="Times New Roman"/>
                <w:b/>
                <w:sz w:val="26"/>
                <w:szCs w:val="26"/>
                <w:lang w:val="vi-VN"/>
              </w:rPr>
              <w:t xml:space="preserve"> Minh Triệu</w:t>
            </w:r>
          </w:p>
        </w:tc>
        <w:tc>
          <w:tcPr>
            <w:tcW w:w="2977" w:type="dxa"/>
            <w:vAlign w:val="center"/>
          </w:tcPr>
          <w:p w14:paraId="1B6853E1" w14:textId="17E20885" w:rsidR="000E332C" w:rsidRPr="00655A1C" w:rsidRDefault="000E332C" w:rsidP="00E34920">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.01.104.198</w:t>
            </w:r>
          </w:p>
        </w:tc>
        <w:tc>
          <w:tcPr>
            <w:tcW w:w="3118" w:type="dxa"/>
            <w:vAlign w:val="center"/>
          </w:tcPr>
          <w:p w14:paraId="0C669B5C" w14:textId="4A2C0C18" w:rsidR="000E332C" w:rsidRPr="00AF5043" w:rsidRDefault="000E332C" w:rsidP="00E34920">
            <w:pPr>
              <w:spacing w:line="400" w:lineRule="exact"/>
              <w:jc w:val="center"/>
              <w:rPr>
                <w:rFonts w:ascii="Times New Roman" w:hAnsi="Times New Roman" w:cs="Times New Roman"/>
                <w:b/>
                <w:sz w:val="26"/>
                <w:szCs w:val="26"/>
              </w:rPr>
            </w:pPr>
            <w:r w:rsidRPr="00AF5043">
              <w:rPr>
                <w:rFonts w:ascii="Times New Roman" w:hAnsi="Times New Roman" w:cs="Times New Roman"/>
                <w:b/>
                <w:sz w:val="26"/>
                <w:szCs w:val="26"/>
              </w:rPr>
              <w:t>Thành</w:t>
            </w:r>
            <w:r w:rsidRPr="00AF5043">
              <w:rPr>
                <w:rFonts w:ascii="Times New Roman" w:hAnsi="Times New Roman" w:cs="Times New Roman"/>
                <w:b/>
                <w:sz w:val="26"/>
                <w:szCs w:val="26"/>
                <w:lang w:val="vi-VN"/>
              </w:rPr>
              <w:t xml:space="preserve"> </w:t>
            </w:r>
            <w:r w:rsidR="00AF5043">
              <w:rPr>
                <w:rFonts w:ascii="Times New Roman" w:hAnsi="Times New Roman" w:cs="Times New Roman"/>
                <w:b/>
                <w:sz w:val="26"/>
                <w:szCs w:val="26"/>
                <w:lang w:val="vi-VN"/>
              </w:rPr>
              <w:t>viên (</w:t>
            </w:r>
            <w:r w:rsidR="00AF5043" w:rsidRPr="00AF5043">
              <w:rPr>
                <w:rFonts w:ascii="Times New Roman" w:hAnsi="Times New Roman" w:cs="Times New Roman"/>
                <w:b/>
                <w:sz w:val="26"/>
                <w:szCs w:val="26"/>
              </w:rPr>
              <w:t>100</w:t>
            </w:r>
            <w:r w:rsidR="00AF5043" w:rsidRPr="00AF5043">
              <w:rPr>
                <w:rFonts w:ascii="Times New Roman" w:hAnsi="Times New Roman" w:cs="Times New Roman"/>
                <w:b/>
                <w:sz w:val="26"/>
                <w:szCs w:val="26"/>
                <w:lang w:val="vi-VN"/>
              </w:rPr>
              <w:t>%</w:t>
            </w:r>
            <w:r w:rsidR="00AF5043">
              <w:rPr>
                <w:rFonts w:ascii="Times New Roman" w:hAnsi="Times New Roman" w:cs="Times New Roman"/>
                <w:b/>
                <w:sz w:val="26"/>
                <w:szCs w:val="26"/>
                <w:lang w:val="vi-VN"/>
              </w:rPr>
              <w:t>)</w:t>
            </w:r>
          </w:p>
        </w:tc>
      </w:tr>
      <w:tr w:rsidR="000E332C" w:rsidRPr="00655A1C" w14:paraId="2B1A9276" w14:textId="77777777" w:rsidTr="00AF5043">
        <w:tc>
          <w:tcPr>
            <w:tcW w:w="993" w:type="dxa"/>
            <w:vAlign w:val="center"/>
          </w:tcPr>
          <w:p w14:paraId="03E76BB9" w14:textId="219938E6" w:rsidR="000E332C" w:rsidRPr="00515C7D" w:rsidRDefault="000E332C" w:rsidP="00E34920">
            <w:pPr>
              <w:spacing w:line="400" w:lineRule="exact"/>
              <w:jc w:val="center"/>
              <w:rPr>
                <w:rFonts w:ascii="Times New Roman" w:hAnsi="Times New Roman" w:cs="Times New Roman"/>
                <w:b/>
                <w:sz w:val="26"/>
                <w:szCs w:val="26"/>
              </w:rPr>
            </w:pPr>
            <w:r w:rsidRPr="00515C7D">
              <w:rPr>
                <w:rFonts w:ascii="Times New Roman" w:hAnsi="Times New Roman" w:cs="Times New Roman"/>
                <w:b/>
                <w:sz w:val="26"/>
                <w:szCs w:val="26"/>
              </w:rPr>
              <w:t>4</w:t>
            </w:r>
          </w:p>
        </w:tc>
        <w:tc>
          <w:tcPr>
            <w:tcW w:w="3544" w:type="dxa"/>
            <w:vAlign w:val="center"/>
          </w:tcPr>
          <w:p w14:paraId="601C4769" w14:textId="6BA0C9CD" w:rsidR="000E332C" w:rsidRPr="00515C7D" w:rsidRDefault="000E332C" w:rsidP="00E34920">
            <w:pPr>
              <w:spacing w:line="400" w:lineRule="exact"/>
              <w:jc w:val="center"/>
              <w:rPr>
                <w:rFonts w:ascii="Times New Roman" w:hAnsi="Times New Roman" w:cs="Times New Roman"/>
                <w:b/>
                <w:sz w:val="26"/>
                <w:szCs w:val="26"/>
                <w:lang w:val="vi-VN"/>
              </w:rPr>
            </w:pPr>
            <w:r w:rsidRPr="00515C7D">
              <w:rPr>
                <w:rFonts w:ascii="Times New Roman" w:hAnsi="Times New Roman" w:cs="Times New Roman"/>
                <w:b/>
                <w:sz w:val="26"/>
                <w:szCs w:val="26"/>
              </w:rPr>
              <w:t>Phạm</w:t>
            </w:r>
            <w:r w:rsidRPr="00515C7D">
              <w:rPr>
                <w:rFonts w:ascii="Times New Roman" w:hAnsi="Times New Roman" w:cs="Times New Roman"/>
                <w:b/>
                <w:sz w:val="26"/>
                <w:szCs w:val="26"/>
                <w:lang w:val="vi-VN"/>
              </w:rPr>
              <w:t xml:space="preserve"> Nguyễn Hoàng Kha</w:t>
            </w:r>
          </w:p>
        </w:tc>
        <w:tc>
          <w:tcPr>
            <w:tcW w:w="2977" w:type="dxa"/>
            <w:vAlign w:val="center"/>
          </w:tcPr>
          <w:p w14:paraId="37EC719E" w14:textId="72B4747B" w:rsidR="000E332C" w:rsidRPr="00515C7D" w:rsidRDefault="000E332C" w:rsidP="00E34920">
            <w:pPr>
              <w:spacing w:line="400" w:lineRule="exact"/>
              <w:jc w:val="center"/>
              <w:rPr>
                <w:rFonts w:ascii="Times New Roman" w:hAnsi="Times New Roman" w:cs="Times New Roman"/>
                <w:b/>
                <w:sz w:val="26"/>
                <w:szCs w:val="26"/>
              </w:rPr>
            </w:pPr>
            <w:r w:rsidRPr="00515C7D">
              <w:rPr>
                <w:rFonts w:ascii="Times New Roman" w:hAnsi="Times New Roman" w:cs="Times New Roman"/>
                <w:b/>
                <w:sz w:val="26"/>
                <w:szCs w:val="26"/>
              </w:rPr>
              <w:t>46</w:t>
            </w:r>
            <w:r w:rsidRPr="00515C7D">
              <w:rPr>
                <w:rFonts w:ascii="Times New Roman" w:hAnsi="Times New Roman" w:cs="Times New Roman"/>
                <w:b/>
                <w:sz w:val="26"/>
                <w:szCs w:val="26"/>
                <w:lang w:val="vi-VN"/>
              </w:rPr>
              <w:t>.01.104.075</w:t>
            </w:r>
          </w:p>
        </w:tc>
        <w:tc>
          <w:tcPr>
            <w:tcW w:w="3118" w:type="dxa"/>
            <w:vAlign w:val="center"/>
          </w:tcPr>
          <w:p w14:paraId="04CF9883" w14:textId="65B251D3" w:rsidR="000E332C" w:rsidRPr="00515C7D" w:rsidRDefault="000E332C" w:rsidP="00E34920">
            <w:pPr>
              <w:spacing w:line="400" w:lineRule="exact"/>
              <w:jc w:val="center"/>
              <w:rPr>
                <w:rFonts w:ascii="Times New Roman" w:hAnsi="Times New Roman" w:cs="Times New Roman"/>
                <w:b/>
                <w:sz w:val="26"/>
                <w:szCs w:val="26"/>
              </w:rPr>
            </w:pPr>
            <w:r w:rsidRPr="00515C7D">
              <w:rPr>
                <w:rFonts w:ascii="Times New Roman" w:hAnsi="Times New Roman" w:cs="Times New Roman"/>
                <w:b/>
                <w:sz w:val="26"/>
                <w:szCs w:val="26"/>
              </w:rPr>
              <w:t>Thành</w:t>
            </w:r>
            <w:r w:rsidRPr="00515C7D">
              <w:rPr>
                <w:rFonts w:ascii="Times New Roman" w:hAnsi="Times New Roman" w:cs="Times New Roman"/>
                <w:b/>
                <w:sz w:val="26"/>
                <w:szCs w:val="26"/>
                <w:lang w:val="vi-VN"/>
              </w:rPr>
              <w:t xml:space="preserve"> viên</w:t>
            </w:r>
            <w:r w:rsidR="00AF5043" w:rsidRPr="00515C7D">
              <w:rPr>
                <w:rFonts w:ascii="Times New Roman" w:hAnsi="Times New Roman" w:cs="Times New Roman"/>
                <w:b/>
                <w:sz w:val="26"/>
                <w:szCs w:val="26"/>
                <w:lang w:val="vi-VN"/>
              </w:rPr>
              <w:t xml:space="preserve"> (</w:t>
            </w:r>
            <w:r w:rsidR="00515C7D">
              <w:rPr>
                <w:rFonts w:ascii="Times New Roman" w:hAnsi="Times New Roman" w:cs="Times New Roman"/>
                <w:b/>
                <w:sz w:val="26"/>
                <w:szCs w:val="26"/>
                <w:lang w:val="vi-VN"/>
              </w:rPr>
              <w:t>20</w:t>
            </w:r>
            <w:r w:rsidR="00AF5043" w:rsidRPr="00515C7D">
              <w:rPr>
                <w:rFonts w:ascii="Times New Roman" w:hAnsi="Times New Roman" w:cs="Times New Roman"/>
                <w:b/>
                <w:sz w:val="26"/>
                <w:szCs w:val="26"/>
                <w:lang w:val="vi-VN"/>
              </w:rPr>
              <w:t>%)</w:t>
            </w:r>
          </w:p>
        </w:tc>
      </w:tr>
      <w:tr w:rsidR="00C565C6" w:rsidRPr="00655A1C" w14:paraId="53D9DB01" w14:textId="77777777" w:rsidTr="00AF5043">
        <w:tc>
          <w:tcPr>
            <w:tcW w:w="993" w:type="dxa"/>
            <w:vAlign w:val="center"/>
          </w:tcPr>
          <w:p w14:paraId="35718D8A" w14:textId="7228D86A" w:rsidR="000E332C" w:rsidRPr="00655A1C" w:rsidRDefault="000E332C" w:rsidP="00E34920">
            <w:pPr>
              <w:spacing w:line="400" w:lineRule="exact"/>
              <w:jc w:val="center"/>
              <w:rPr>
                <w:rFonts w:ascii="Times New Roman" w:hAnsi="Times New Roman" w:cs="Times New Roman"/>
                <w:b/>
                <w:color w:val="FF0000"/>
                <w:sz w:val="26"/>
                <w:szCs w:val="26"/>
                <w:highlight w:val="yellow"/>
              </w:rPr>
            </w:pPr>
            <w:r w:rsidRPr="00655A1C">
              <w:rPr>
                <w:rFonts w:ascii="Times New Roman" w:hAnsi="Times New Roman" w:cs="Times New Roman"/>
                <w:b/>
                <w:color w:val="FF0000"/>
                <w:sz w:val="26"/>
                <w:szCs w:val="26"/>
                <w:highlight w:val="yellow"/>
              </w:rPr>
              <w:t>5</w:t>
            </w:r>
          </w:p>
        </w:tc>
        <w:tc>
          <w:tcPr>
            <w:tcW w:w="3544" w:type="dxa"/>
            <w:vAlign w:val="center"/>
          </w:tcPr>
          <w:p w14:paraId="604FA459" w14:textId="38AC8000" w:rsidR="000E332C" w:rsidRPr="00655A1C" w:rsidRDefault="000E332C" w:rsidP="00E34920">
            <w:pPr>
              <w:spacing w:line="400" w:lineRule="exact"/>
              <w:jc w:val="center"/>
              <w:rPr>
                <w:rFonts w:ascii="Times New Roman" w:hAnsi="Times New Roman" w:cs="Times New Roman"/>
                <w:b/>
                <w:color w:val="FF0000"/>
                <w:sz w:val="26"/>
                <w:szCs w:val="26"/>
                <w:highlight w:val="yellow"/>
                <w:lang w:val="vi-VN"/>
              </w:rPr>
            </w:pPr>
            <w:r w:rsidRPr="00655A1C">
              <w:rPr>
                <w:rFonts w:ascii="Times New Roman" w:hAnsi="Times New Roman" w:cs="Times New Roman"/>
                <w:b/>
                <w:color w:val="FF0000"/>
                <w:sz w:val="26"/>
                <w:szCs w:val="26"/>
                <w:highlight w:val="yellow"/>
              </w:rPr>
              <w:t>Phạm</w:t>
            </w:r>
            <w:r w:rsidRPr="00655A1C">
              <w:rPr>
                <w:rFonts w:ascii="Times New Roman" w:hAnsi="Times New Roman" w:cs="Times New Roman"/>
                <w:b/>
                <w:color w:val="FF0000"/>
                <w:sz w:val="26"/>
                <w:szCs w:val="26"/>
                <w:highlight w:val="yellow"/>
                <w:lang w:val="vi-VN"/>
              </w:rPr>
              <w:t xml:space="preserve"> Đức Quý </w:t>
            </w:r>
          </w:p>
        </w:tc>
        <w:tc>
          <w:tcPr>
            <w:tcW w:w="2977" w:type="dxa"/>
            <w:vAlign w:val="center"/>
          </w:tcPr>
          <w:p w14:paraId="6A60D387" w14:textId="10B77909" w:rsidR="000E332C" w:rsidRPr="00655A1C" w:rsidRDefault="000E332C" w:rsidP="00E34920">
            <w:pPr>
              <w:spacing w:line="400" w:lineRule="exact"/>
              <w:jc w:val="center"/>
              <w:rPr>
                <w:rFonts w:ascii="Times New Roman" w:hAnsi="Times New Roman" w:cs="Times New Roman"/>
                <w:b/>
                <w:color w:val="FF0000"/>
                <w:sz w:val="26"/>
                <w:szCs w:val="26"/>
                <w:highlight w:val="yellow"/>
              </w:rPr>
            </w:pPr>
            <w:r w:rsidRPr="00655A1C">
              <w:rPr>
                <w:rFonts w:ascii="Times New Roman" w:hAnsi="Times New Roman" w:cs="Times New Roman"/>
                <w:b/>
                <w:color w:val="FF0000"/>
                <w:sz w:val="26"/>
                <w:szCs w:val="26"/>
                <w:highlight w:val="yellow"/>
              </w:rPr>
              <w:t>46</w:t>
            </w:r>
            <w:r w:rsidRPr="00655A1C">
              <w:rPr>
                <w:rFonts w:ascii="Times New Roman" w:hAnsi="Times New Roman" w:cs="Times New Roman"/>
                <w:b/>
                <w:color w:val="FF0000"/>
                <w:sz w:val="26"/>
                <w:szCs w:val="26"/>
                <w:highlight w:val="yellow"/>
                <w:lang w:val="vi-VN"/>
              </w:rPr>
              <w:t>.01.104.149</w:t>
            </w:r>
          </w:p>
        </w:tc>
        <w:tc>
          <w:tcPr>
            <w:tcW w:w="3118" w:type="dxa"/>
            <w:vAlign w:val="center"/>
          </w:tcPr>
          <w:p w14:paraId="1F9FE326" w14:textId="78A9B7EB" w:rsidR="000E332C" w:rsidRPr="00655A1C" w:rsidRDefault="000E332C" w:rsidP="00E34920">
            <w:pPr>
              <w:spacing w:line="400" w:lineRule="exact"/>
              <w:jc w:val="center"/>
              <w:rPr>
                <w:rFonts w:ascii="Times New Roman" w:hAnsi="Times New Roman" w:cs="Times New Roman"/>
                <w:b/>
                <w:color w:val="FF0000"/>
                <w:sz w:val="26"/>
                <w:szCs w:val="26"/>
                <w:highlight w:val="yellow"/>
              </w:rPr>
            </w:pPr>
            <w:r w:rsidRPr="00655A1C">
              <w:rPr>
                <w:rFonts w:ascii="Times New Roman" w:hAnsi="Times New Roman" w:cs="Times New Roman"/>
                <w:b/>
                <w:color w:val="FF0000"/>
                <w:sz w:val="26"/>
                <w:szCs w:val="26"/>
                <w:highlight w:val="yellow"/>
              </w:rPr>
              <w:t>Thành</w:t>
            </w:r>
            <w:r w:rsidRPr="00655A1C">
              <w:rPr>
                <w:rFonts w:ascii="Times New Roman" w:hAnsi="Times New Roman" w:cs="Times New Roman"/>
                <w:b/>
                <w:color w:val="FF0000"/>
                <w:sz w:val="26"/>
                <w:szCs w:val="26"/>
                <w:highlight w:val="yellow"/>
                <w:lang w:val="vi-VN"/>
              </w:rPr>
              <w:t xml:space="preserve"> viên</w:t>
            </w:r>
            <w:r w:rsidR="00AF5043">
              <w:rPr>
                <w:rFonts w:ascii="Times New Roman" w:hAnsi="Times New Roman" w:cs="Times New Roman"/>
                <w:b/>
                <w:color w:val="FF0000"/>
                <w:sz w:val="26"/>
                <w:szCs w:val="26"/>
                <w:highlight w:val="yellow"/>
                <w:lang w:val="vi-VN"/>
              </w:rPr>
              <w:t xml:space="preserve"> (0%)</w:t>
            </w:r>
          </w:p>
        </w:tc>
      </w:tr>
    </w:tbl>
    <w:p w14:paraId="3D944707" w14:textId="77777777" w:rsidR="00DA7A7F" w:rsidRPr="00655A1C" w:rsidRDefault="00DA7A7F" w:rsidP="00DA7A7F">
      <w:pPr>
        <w:ind w:left="714" w:firstLine="720"/>
        <w:rPr>
          <w:rFonts w:ascii="Times New Roman" w:hAnsi="Times New Roman" w:cs="Times New Roman"/>
          <w:b/>
          <w:sz w:val="26"/>
          <w:szCs w:val="26"/>
          <w:lang w:val="vi-VN"/>
        </w:rPr>
      </w:pPr>
    </w:p>
    <w:p w14:paraId="085E47C0" w14:textId="23F351DD" w:rsidR="009500EA" w:rsidRPr="00655A1C" w:rsidRDefault="009500EA" w:rsidP="00567C9F">
      <w:pPr>
        <w:ind w:left="714" w:firstLine="720"/>
        <w:jc w:val="center"/>
        <w:rPr>
          <w:rFonts w:ascii="Times New Roman" w:hAnsi="Times New Roman" w:cs="Times New Roman"/>
          <w:b/>
          <w:sz w:val="26"/>
          <w:szCs w:val="26"/>
          <w:lang w:val="vi-VN"/>
        </w:rPr>
      </w:pPr>
    </w:p>
    <w:p w14:paraId="48985F34" w14:textId="18893884" w:rsidR="009500EA" w:rsidRPr="00655A1C" w:rsidRDefault="009500EA" w:rsidP="00567C9F">
      <w:pPr>
        <w:ind w:left="714" w:firstLine="720"/>
        <w:jc w:val="center"/>
        <w:rPr>
          <w:rFonts w:ascii="Times New Roman" w:hAnsi="Times New Roman" w:cs="Times New Roman"/>
          <w:b/>
          <w:sz w:val="26"/>
          <w:szCs w:val="26"/>
          <w:lang w:val="vi-VN"/>
        </w:rPr>
      </w:pPr>
    </w:p>
    <w:p w14:paraId="6349E5A2" w14:textId="24FB7535" w:rsidR="009500EA" w:rsidRPr="00655A1C" w:rsidRDefault="009500EA" w:rsidP="00567C9F">
      <w:pPr>
        <w:ind w:left="714" w:firstLine="720"/>
        <w:jc w:val="center"/>
        <w:rPr>
          <w:rFonts w:ascii="Times New Roman" w:hAnsi="Times New Roman" w:cs="Times New Roman"/>
          <w:b/>
          <w:sz w:val="26"/>
          <w:szCs w:val="26"/>
          <w:lang w:val="vi-VN"/>
        </w:rPr>
      </w:pPr>
    </w:p>
    <w:p w14:paraId="5DCC47AC" w14:textId="00E66E06" w:rsidR="009500EA" w:rsidRPr="00655A1C" w:rsidRDefault="009500EA" w:rsidP="00567C9F">
      <w:pPr>
        <w:ind w:left="714" w:firstLine="720"/>
        <w:jc w:val="center"/>
        <w:rPr>
          <w:rFonts w:ascii="Times New Roman" w:hAnsi="Times New Roman" w:cs="Times New Roman"/>
          <w:b/>
          <w:sz w:val="26"/>
          <w:szCs w:val="26"/>
          <w:lang w:val="vi-VN"/>
        </w:rPr>
      </w:pPr>
    </w:p>
    <w:p w14:paraId="23179C2C" w14:textId="5BCEFC1B" w:rsidR="009500EA" w:rsidRPr="00655A1C" w:rsidRDefault="009500EA" w:rsidP="00567C9F">
      <w:pPr>
        <w:ind w:left="714" w:firstLine="720"/>
        <w:jc w:val="center"/>
        <w:rPr>
          <w:rFonts w:ascii="Times New Roman" w:hAnsi="Times New Roman" w:cs="Times New Roman"/>
          <w:b/>
          <w:sz w:val="26"/>
          <w:szCs w:val="26"/>
          <w:lang w:val="vi-VN"/>
        </w:rPr>
      </w:pPr>
    </w:p>
    <w:p w14:paraId="2EAA7F06" w14:textId="5DD7D7DA" w:rsidR="009500EA" w:rsidRPr="00655A1C" w:rsidRDefault="009500EA" w:rsidP="00567C9F">
      <w:pPr>
        <w:ind w:left="714" w:firstLine="720"/>
        <w:jc w:val="center"/>
        <w:rPr>
          <w:rFonts w:ascii="Times New Roman" w:hAnsi="Times New Roman" w:cs="Times New Roman"/>
          <w:b/>
          <w:sz w:val="26"/>
          <w:szCs w:val="26"/>
          <w:lang w:val="vi-VN"/>
        </w:rPr>
      </w:pPr>
    </w:p>
    <w:p w14:paraId="3C80BBC2" w14:textId="31AFDB18" w:rsidR="009500EA" w:rsidRPr="00655A1C" w:rsidRDefault="009500EA" w:rsidP="00567C9F">
      <w:pPr>
        <w:ind w:left="714" w:firstLine="720"/>
        <w:jc w:val="center"/>
        <w:rPr>
          <w:rFonts w:ascii="Times New Roman" w:hAnsi="Times New Roman" w:cs="Times New Roman"/>
          <w:b/>
          <w:sz w:val="26"/>
          <w:szCs w:val="26"/>
          <w:lang w:val="vi-VN"/>
        </w:rPr>
      </w:pPr>
    </w:p>
    <w:p w14:paraId="4274E47C" w14:textId="196E4ECD" w:rsidR="009500EA" w:rsidRPr="00655A1C" w:rsidRDefault="009500EA" w:rsidP="00567C9F">
      <w:pPr>
        <w:ind w:left="714" w:firstLine="720"/>
        <w:jc w:val="center"/>
        <w:rPr>
          <w:rFonts w:ascii="Times New Roman" w:hAnsi="Times New Roman" w:cs="Times New Roman"/>
          <w:b/>
          <w:sz w:val="26"/>
          <w:szCs w:val="26"/>
          <w:lang w:val="vi-VN"/>
        </w:rPr>
      </w:pPr>
    </w:p>
    <w:p w14:paraId="37D1DB93" w14:textId="08E16CB9" w:rsidR="009500EA" w:rsidRPr="00655A1C" w:rsidRDefault="009500EA" w:rsidP="00567C9F">
      <w:pPr>
        <w:ind w:left="714" w:firstLine="720"/>
        <w:jc w:val="center"/>
        <w:rPr>
          <w:rFonts w:ascii="Times New Roman" w:hAnsi="Times New Roman" w:cs="Times New Roman"/>
          <w:b/>
          <w:sz w:val="26"/>
          <w:szCs w:val="26"/>
          <w:lang w:val="vi-VN"/>
        </w:rPr>
      </w:pPr>
    </w:p>
    <w:p w14:paraId="4B14B246" w14:textId="740802B1" w:rsidR="009500EA" w:rsidRPr="00655A1C" w:rsidRDefault="009500EA" w:rsidP="00567C9F">
      <w:pPr>
        <w:ind w:left="714" w:firstLine="720"/>
        <w:jc w:val="center"/>
        <w:rPr>
          <w:rFonts w:ascii="Times New Roman" w:hAnsi="Times New Roman" w:cs="Times New Roman"/>
          <w:b/>
          <w:sz w:val="26"/>
          <w:szCs w:val="26"/>
          <w:lang w:val="vi-VN"/>
        </w:rPr>
      </w:pPr>
    </w:p>
    <w:p w14:paraId="725C2347" w14:textId="53C2590C" w:rsidR="009500EA" w:rsidRPr="00655A1C" w:rsidRDefault="009500EA" w:rsidP="00567C9F">
      <w:pPr>
        <w:ind w:left="714" w:firstLine="720"/>
        <w:jc w:val="center"/>
        <w:rPr>
          <w:rFonts w:ascii="Times New Roman" w:hAnsi="Times New Roman" w:cs="Times New Roman"/>
          <w:b/>
          <w:sz w:val="26"/>
          <w:szCs w:val="26"/>
          <w:lang w:val="vi-VN"/>
        </w:rPr>
      </w:pPr>
    </w:p>
    <w:p w14:paraId="61DEFDBF" w14:textId="42B960CD" w:rsidR="009500EA" w:rsidRPr="00655A1C" w:rsidRDefault="009500EA" w:rsidP="00567C9F">
      <w:pPr>
        <w:ind w:left="714" w:firstLine="720"/>
        <w:jc w:val="center"/>
        <w:rPr>
          <w:rFonts w:ascii="Times New Roman" w:hAnsi="Times New Roman" w:cs="Times New Roman"/>
          <w:b/>
          <w:sz w:val="26"/>
          <w:szCs w:val="26"/>
          <w:lang w:val="vi-VN"/>
        </w:rPr>
      </w:pPr>
    </w:p>
    <w:p w14:paraId="0C0C7497" w14:textId="54E171BD" w:rsidR="009500EA" w:rsidRPr="00655A1C" w:rsidRDefault="009500EA" w:rsidP="00EC7999">
      <w:pPr>
        <w:rPr>
          <w:rFonts w:ascii="Times New Roman" w:hAnsi="Times New Roman" w:cs="Times New Roman"/>
          <w:b/>
          <w:sz w:val="26"/>
          <w:szCs w:val="26"/>
          <w:lang w:val="vi-VN"/>
        </w:rPr>
      </w:pPr>
    </w:p>
    <w:p w14:paraId="67D531EE" w14:textId="78E9623B" w:rsidR="009500EA" w:rsidRPr="00655A1C" w:rsidRDefault="009500EA" w:rsidP="00567C9F">
      <w:pPr>
        <w:ind w:left="714" w:firstLine="720"/>
        <w:jc w:val="center"/>
        <w:rPr>
          <w:rFonts w:ascii="Times New Roman" w:hAnsi="Times New Roman" w:cs="Times New Roman"/>
          <w:b/>
          <w:sz w:val="26"/>
          <w:szCs w:val="26"/>
          <w:lang w:val="vi-VN"/>
        </w:rPr>
      </w:pPr>
    </w:p>
    <w:p w14:paraId="2C6A6B6B" w14:textId="77777777" w:rsidR="009500EA" w:rsidRPr="00655A1C" w:rsidRDefault="009500EA" w:rsidP="00567C9F">
      <w:pPr>
        <w:ind w:left="714" w:firstLine="720"/>
        <w:jc w:val="center"/>
        <w:rPr>
          <w:rFonts w:ascii="Times New Roman" w:hAnsi="Times New Roman" w:cs="Times New Roman"/>
          <w:b/>
          <w:sz w:val="26"/>
          <w:szCs w:val="26"/>
          <w:lang w:val="vi-VN"/>
        </w:rPr>
      </w:pPr>
    </w:p>
    <w:p w14:paraId="2463DBAA" w14:textId="658FBF05" w:rsidR="00C72336" w:rsidRPr="00655A1C" w:rsidRDefault="00C72336" w:rsidP="007A2977">
      <w:pPr>
        <w:pStyle w:val="ListParagraph"/>
        <w:rPr>
          <w:rFonts w:ascii="Times New Roman" w:hAnsi="Times New Roman" w:cs="Times New Roman"/>
          <w:b/>
          <w:sz w:val="26"/>
          <w:szCs w:val="26"/>
          <w:lang w:val="vi-VN"/>
        </w:rPr>
      </w:pPr>
    </w:p>
    <w:p w14:paraId="68770853" w14:textId="77777777" w:rsidR="00C72336" w:rsidRPr="00655A1C" w:rsidRDefault="00C72336" w:rsidP="00740D13">
      <w:pPr>
        <w:rPr>
          <w:rFonts w:ascii="Times New Roman" w:hAnsi="Times New Roman" w:cs="Times New Roman"/>
          <w:sz w:val="26"/>
          <w:szCs w:val="26"/>
          <w:lang w:val="vi-VN"/>
        </w:rPr>
      </w:pPr>
    </w:p>
    <w:sdt>
      <w:sdtPr>
        <w:rPr>
          <w:rFonts w:ascii="Times New Roman" w:eastAsiaTheme="minorHAnsi" w:hAnsi="Times New Roman" w:cs="Times New Roman"/>
          <w:b/>
          <w:bCs/>
          <w:color w:val="auto"/>
          <w:sz w:val="26"/>
          <w:szCs w:val="26"/>
        </w:rPr>
        <w:id w:val="-1940971020"/>
        <w:docPartObj>
          <w:docPartGallery w:val="Table of Contents"/>
          <w:docPartUnique/>
        </w:docPartObj>
      </w:sdtPr>
      <w:sdtEndPr>
        <w:rPr>
          <w:noProof/>
          <w:sz w:val="22"/>
          <w:szCs w:val="22"/>
        </w:rPr>
      </w:sdtEndPr>
      <w:sdtContent>
        <w:p w14:paraId="51453367" w14:textId="04F05B6F" w:rsidR="00A2694B" w:rsidRPr="00655A1C" w:rsidRDefault="00A2694B" w:rsidP="00675EEC">
          <w:pPr>
            <w:pStyle w:val="TOCHeading"/>
            <w:jc w:val="center"/>
            <w:rPr>
              <w:rFonts w:ascii="Times New Roman" w:hAnsi="Times New Roman" w:cs="Times New Roman"/>
              <w:b/>
              <w:bCs/>
              <w:color w:val="auto"/>
              <w:sz w:val="26"/>
              <w:szCs w:val="26"/>
              <w:lang w:val="vi-VN"/>
            </w:rPr>
          </w:pPr>
          <w:r w:rsidRPr="00655A1C">
            <w:rPr>
              <w:rFonts w:ascii="Times New Roman" w:hAnsi="Times New Roman" w:cs="Times New Roman"/>
              <w:b/>
              <w:bCs/>
              <w:color w:val="auto"/>
              <w:sz w:val="26"/>
              <w:szCs w:val="26"/>
            </w:rPr>
            <w:t>MỤC</w:t>
          </w:r>
          <w:r w:rsidRPr="00655A1C">
            <w:rPr>
              <w:rFonts w:ascii="Times New Roman" w:hAnsi="Times New Roman" w:cs="Times New Roman"/>
              <w:b/>
              <w:bCs/>
              <w:color w:val="auto"/>
              <w:sz w:val="26"/>
              <w:szCs w:val="26"/>
              <w:lang w:val="vi-VN"/>
            </w:rPr>
            <w:t xml:space="preserve"> LỤC</w:t>
          </w:r>
        </w:p>
        <w:p w14:paraId="5BB95067" w14:textId="58833488" w:rsidR="00541DDF" w:rsidRPr="007A18E7" w:rsidRDefault="00A2694B">
          <w:pPr>
            <w:pStyle w:val="TOC1"/>
            <w:tabs>
              <w:tab w:val="right" w:leader="dot" w:pos="9350"/>
            </w:tabs>
            <w:rPr>
              <w:rFonts w:ascii="Times New Roman" w:eastAsiaTheme="minorEastAsia" w:hAnsi="Times New Roman" w:cs="Times New Roman"/>
              <w:b/>
              <w:bCs/>
              <w:noProof/>
            </w:rPr>
          </w:pPr>
          <w:r w:rsidRPr="007A18E7">
            <w:rPr>
              <w:rFonts w:ascii="Times New Roman" w:hAnsi="Times New Roman" w:cs="Times New Roman"/>
              <w:b/>
              <w:bCs/>
              <w:sz w:val="26"/>
              <w:szCs w:val="26"/>
            </w:rPr>
            <w:fldChar w:fldCharType="begin"/>
          </w:r>
          <w:r w:rsidRPr="007A18E7">
            <w:rPr>
              <w:rFonts w:ascii="Times New Roman" w:hAnsi="Times New Roman" w:cs="Times New Roman"/>
              <w:b/>
              <w:bCs/>
              <w:sz w:val="26"/>
              <w:szCs w:val="26"/>
            </w:rPr>
            <w:instrText xml:space="preserve"> TOC \o "1-3" \h \z \u </w:instrText>
          </w:r>
          <w:r w:rsidRPr="007A18E7">
            <w:rPr>
              <w:rFonts w:ascii="Times New Roman" w:hAnsi="Times New Roman" w:cs="Times New Roman"/>
              <w:b/>
              <w:bCs/>
              <w:sz w:val="26"/>
              <w:szCs w:val="26"/>
            </w:rPr>
            <w:fldChar w:fldCharType="separate"/>
          </w:r>
          <w:hyperlink w:anchor="_Toc118814355" w:history="1">
            <w:r w:rsidR="00541DDF" w:rsidRPr="007A18E7">
              <w:rPr>
                <w:rStyle w:val="Hyperlink"/>
                <w:rFonts w:ascii="Times New Roman" w:hAnsi="Times New Roman" w:cs="Times New Roman"/>
                <w:b/>
                <w:bCs/>
                <w:noProof/>
                <w:lang w:val="vi-VN"/>
              </w:rPr>
              <w:t>LỜI CẢM ƠN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_Toc118814355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6</w:t>
            </w:r>
            <w:r w:rsidR="00541DDF" w:rsidRPr="007A18E7">
              <w:rPr>
                <w:rFonts w:ascii="Times New Roman" w:hAnsi="Times New Roman" w:cs="Times New Roman"/>
                <w:b/>
                <w:bCs/>
                <w:noProof/>
                <w:webHidden/>
              </w:rPr>
              <w:fldChar w:fldCharType="end"/>
            </w:r>
          </w:hyperlink>
        </w:p>
        <w:p w14:paraId="6F4E773A" w14:textId="4056E95A"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56" w:history="1">
            <w:r w:rsidR="00541DDF" w:rsidRPr="007A18E7">
              <w:rPr>
                <w:rStyle w:val="Hyperlink"/>
                <w:rFonts w:ascii="Times New Roman" w:hAnsi="Times New Roman" w:cs="Times New Roman"/>
                <w:b/>
                <w:bCs/>
                <w:noProof/>
                <w:lang w:val="vi-VN"/>
              </w:rPr>
              <w:t>DANH MỤC CÁC CHỮ VIẾT TẮT</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_Toc118814356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7</w:t>
            </w:r>
            <w:r w:rsidR="00541DDF" w:rsidRPr="007A18E7">
              <w:rPr>
                <w:rFonts w:ascii="Times New Roman" w:hAnsi="Times New Roman" w:cs="Times New Roman"/>
                <w:b/>
                <w:bCs/>
                <w:noProof/>
                <w:webHidden/>
              </w:rPr>
              <w:fldChar w:fldCharType="end"/>
            </w:r>
          </w:hyperlink>
        </w:p>
        <w:p w14:paraId="3040D6EB" w14:textId="623422E1"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57" w:history="1">
            <w:r w:rsidR="00541DDF" w:rsidRPr="007A18E7">
              <w:rPr>
                <w:rStyle w:val="Hyperlink"/>
                <w:rFonts w:ascii="Times New Roman" w:hAnsi="Times New Roman" w:cs="Times New Roman"/>
                <w:b/>
                <w:bCs/>
                <w:noProof/>
                <w:lang w:val="vi-VN"/>
              </w:rPr>
              <w:t>MỤC LỤC HÌNH ẢNH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_Toc118814357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8</w:t>
            </w:r>
            <w:r w:rsidR="00541DDF" w:rsidRPr="007A18E7">
              <w:rPr>
                <w:rFonts w:ascii="Times New Roman" w:hAnsi="Times New Roman" w:cs="Times New Roman"/>
                <w:b/>
                <w:bCs/>
                <w:noProof/>
                <w:webHidden/>
              </w:rPr>
              <w:fldChar w:fldCharType="end"/>
            </w:r>
          </w:hyperlink>
        </w:p>
        <w:p w14:paraId="4281D01C" w14:textId="5CBBA5FE"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58" w:history="1">
            <w:r w:rsidR="00541DDF" w:rsidRPr="007A18E7">
              <w:rPr>
                <w:rStyle w:val="Hyperlink"/>
                <w:rFonts w:ascii="Times New Roman" w:hAnsi="Times New Roman" w:cs="Times New Roman"/>
                <w:b/>
                <w:bCs/>
                <w:noProof/>
                <w:lang w:val="vi-VN"/>
              </w:rPr>
              <w:t>CHƯƠNG 1: MỞ ĐẦU – SƠ LƯỢC VỀ SHOP BÁN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_Toc118814358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w:t>
            </w:r>
            <w:r w:rsidR="00541DDF" w:rsidRPr="007A18E7">
              <w:rPr>
                <w:rFonts w:ascii="Times New Roman" w:hAnsi="Times New Roman" w:cs="Times New Roman"/>
                <w:b/>
                <w:bCs/>
                <w:noProof/>
                <w:webHidden/>
              </w:rPr>
              <w:fldChar w:fldCharType="end"/>
            </w:r>
          </w:hyperlink>
        </w:p>
        <w:p w14:paraId="09199ABE" w14:textId="0262ABD1"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59" w:history="1">
            <w:r w:rsidR="00541DDF" w:rsidRPr="007A18E7">
              <w:rPr>
                <w:rStyle w:val="Hyperlink"/>
                <w:rFonts w:ascii="Times New Roman" w:hAnsi="Times New Roman" w:cs="Times New Roman"/>
                <w:b/>
                <w:bCs/>
                <w:noProof/>
                <w:lang w:val="vi-VN"/>
              </w:rPr>
              <w:t>1.1. Lý do chọn đề tài</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_Toc118814359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w:t>
            </w:r>
            <w:r w:rsidR="00541DDF" w:rsidRPr="007A18E7">
              <w:rPr>
                <w:rFonts w:ascii="Times New Roman" w:hAnsi="Times New Roman" w:cs="Times New Roman"/>
                <w:b/>
                <w:bCs/>
                <w:noProof/>
                <w:webHidden/>
              </w:rPr>
              <w:fldChar w:fldCharType="end"/>
            </w:r>
          </w:hyperlink>
        </w:p>
        <w:p w14:paraId="365212F6" w14:textId="51302257"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0" w:history="1">
            <w:r w:rsidR="00541DDF" w:rsidRPr="007A18E7">
              <w:rPr>
                <w:rStyle w:val="Hyperlink"/>
                <w:rFonts w:ascii="Times New Roman" w:hAnsi="Times New Roman" w:cs="Times New Roman"/>
                <w:b/>
                <w:bCs/>
                <w:noProof/>
                <w:lang w:val="vi-VN"/>
              </w:rPr>
              <w:t>1.2. Mục đích nghiên cứu</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w:t>
            </w:r>
            <w:r w:rsidR="00541DDF" w:rsidRPr="007A18E7">
              <w:rPr>
                <w:rFonts w:ascii="Times New Roman" w:hAnsi="Times New Roman" w:cs="Times New Roman"/>
                <w:b/>
                <w:bCs/>
                <w:noProof/>
                <w:webHidden/>
              </w:rPr>
              <w:fldChar w:fldCharType="end"/>
            </w:r>
          </w:hyperlink>
        </w:p>
        <w:p w14:paraId="05AE3A18" w14:textId="712D4F4F"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1" w:history="1">
            <w:r w:rsidR="00541DDF" w:rsidRPr="007A18E7">
              <w:rPr>
                <w:rStyle w:val="Hyperlink"/>
                <w:rFonts w:ascii="Times New Roman" w:hAnsi="Times New Roman" w:cs="Times New Roman"/>
                <w:b/>
                <w:bCs/>
                <w:noProof/>
                <w:lang w:val="vi-VN"/>
              </w:rPr>
              <w:t>1.3 Đối tượng nghiên cứu</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w:t>
            </w:r>
            <w:r w:rsidR="00541DDF" w:rsidRPr="007A18E7">
              <w:rPr>
                <w:rFonts w:ascii="Times New Roman" w:hAnsi="Times New Roman" w:cs="Times New Roman"/>
                <w:b/>
                <w:bCs/>
                <w:noProof/>
                <w:webHidden/>
              </w:rPr>
              <w:fldChar w:fldCharType="end"/>
            </w:r>
          </w:hyperlink>
        </w:p>
        <w:p w14:paraId="07F74C37" w14:textId="6019601E"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2" w:history="1">
            <w:r w:rsidR="00541DDF" w:rsidRPr="007A18E7">
              <w:rPr>
                <w:rStyle w:val="Hyperlink"/>
                <w:rFonts w:ascii="Times New Roman" w:hAnsi="Times New Roman" w:cs="Times New Roman"/>
                <w:b/>
                <w:bCs/>
                <w:noProof/>
                <w:lang w:val="vi-VN"/>
              </w:rPr>
              <w:t>1.4 Phạm vi nghiên cứu</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w:t>
            </w:r>
            <w:r w:rsidR="00541DDF" w:rsidRPr="007A18E7">
              <w:rPr>
                <w:rFonts w:ascii="Times New Roman" w:hAnsi="Times New Roman" w:cs="Times New Roman"/>
                <w:b/>
                <w:bCs/>
                <w:noProof/>
                <w:webHidden/>
              </w:rPr>
              <w:fldChar w:fldCharType="end"/>
            </w:r>
          </w:hyperlink>
        </w:p>
        <w:p w14:paraId="353394E0" w14:textId="54D96ABE"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3" w:history="1">
            <w:r w:rsidR="00541DDF" w:rsidRPr="007A18E7">
              <w:rPr>
                <w:rStyle w:val="Hyperlink"/>
                <w:rFonts w:ascii="Times New Roman" w:hAnsi="Times New Roman" w:cs="Times New Roman"/>
                <w:b/>
                <w:bCs/>
                <w:noProof/>
                <w:lang w:val="vi-VN"/>
              </w:rPr>
              <w:t>1.5 Tình hình nghiên cứu và hướng tiếp cận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w:t>
            </w:r>
            <w:r w:rsidR="00541DDF" w:rsidRPr="007A18E7">
              <w:rPr>
                <w:rFonts w:ascii="Times New Roman" w:hAnsi="Times New Roman" w:cs="Times New Roman"/>
                <w:b/>
                <w:bCs/>
                <w:noProof/>
                <w:webHidden/>
              </w:rPr>
              <w:fldChar w:fldCharType="end"/>
            </w:r>
          </w:hyperlink>
        </w:p>
        <w:p w14:paraId="16E32660" w14:textId="55809ADE"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4" w:history="1">
            <w:r w:rsidR="00541DDF" w:rsidRPr="007A18E7">
              <w:rPr>
                <w:rStyle w:val="Hyperlink"/>
                <w:rFonts w:ascii="Times New Roman" w:hAnsi="Times New Roman" w:cs="Times New Roman"/>
                <w:b/>
                <w:bCs/>
                <w:noProof/>
                <w:lang w:val="vi-VN"/>
              </w:rPr>
              <w:t>1.6 Thách thức và khó khăn của bài toán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w:t>
            </w:r>
            <w:r w:rsidR="00541DDF" w:rsidRPr="007A18E7">
              <w:rPr>
                <w:rFonts w:ascii="Times New Roman" w:hAnsi="Times New Roman" w:cs="Times New Roman"/>
                <w:b/>
                <w:bCs/>
                <w:noProof/>
                <w:webHidden/>
              </w:rPr>
              <w:fldChar w:fldCharType="end"/>
            </w:r>
          </w:hyperlink>
        </w:p>
        <w:p w14:paraId="2343F1EA" w14:textId="4DD9D341"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65" w:history="1">
            <w:r w:rsidR="00541DDF" w:rsidRPr="007A18E7">
              <w:rPr>
                <w:rStyle w:val="Hyperlink"/>
                <w:rFonts w:ascii="Times New Roman" w:hAnsi="Times New Roman" w:cs="Times New Roman"/>
                <w:b/>
                <w:bCs/>
                <w:noProof/>
                <w:lang w:val="vi-VN"/>
              </w:rPr>
              <w:t>CHƯƠNG 2: CƠ SỞ LÝ THUYẾT</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w:t>
            </w:r>
            <w:r w:rsidR="00541DDF" w:rsidRPr="007A18E7">
              <w:rPr>
                <w:rFonts w:ascii="Times New Roman" w:hAnsi="Times New Roman" w:cs="Times New Roman"/>
                <w:b/>
                <w:bCs/>
                <w:noProof/>
                <w:webHidden/>
              </w:rPr>
              <w:fldChar w:fldCharType="end"/>
            </w:r>
          </w:hyperlink>
        </w:p>
        <w:p w14:paraId="00A46AF7" w14:textId="29880574"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6" w:history="1">
            <w:r w:rsidR="00541DDF" w:rsidRPr="007A18E7">
              <w:rPr>
                <w:rStyle w:val="Hyperlink"/>
                <w:rFonts w:ascii="Times New Roman" w:hAnsi="Times New Roman" w:cs="Times New Roman"/>
                <w:b/>
                <w:bCs/>
                <w:noProof/>
                <w:lang w:val="vi-VN"/>
              </w:rPr>
              <w:t>2.1. Thanh toán bằng Paypal</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w:t>
            </w:r>
            <w:r w:rsidR="00541DDF" w:rsidRPr="007A18E7">
              <w:rPr>
                <w:rFonts w:ascii="Times New Roman" w:hAnsi="Times New Roman" w:cs="Times New Roman"/>
                <w:b/>
                <w:bCs/>
                <w:noProof/>
                <w:webHidden/>
              </w:rPr>
              <w:fldChar w:fldCharType="end"/>
            </w:r>
          </w:hyperlink>
        </w:p>
        <w:p w14:paraId="3EA827C0" w14:textId="3272E19E"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7" w:history="1">
            <w:r w:rsidR="00541DDF" w:rsidRPr="007A18E7">
              <w:rPr>
                <w:rStyle w:val="Hyperlink"/>
                <w:rFonts w:ascii="Times New Roman" w:hAnsi="Times New Roman" w:cs="Times New Roman"/>
                <w:b/>
                <w:bCs/>
                <w:noProof/>
              </w:rPr>
              <w:t>2</w:t>
            </w:r>
            <w:r w:rsidR="00541DDF" w:rsidRPr="007A18E7">
              <w:rPr>
                <w:rStyle w:val="Hyperlink"/>
                <w:rFonts w:ascii="Times New Roman" w:hAnsi="Times New Roman" w:cs="Times New Roman"/>
                <w:b/>
                <w:bCs/>
                <w:noProof/>
                <w:lang w:val="vi-VN"/>
              </w:rPr>
              <w:t>.2 Thực hiện thanh toán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w:t>
            </w:r>
            <w:r w:rsidR="00541DDF" w:rsidRPr="007A18E7">
              <w:rPr>
                <w:rFonts w:ascii="Times New Roman" w:hAnsi="Times New Roman" w:cs="Times New Roman"/>
                <w:b/>
                <w:bCs/>
                <w:noProof/>
                <w:webHidden/>
              </w:rPr>
              <w:fldChar w:fldCharType="end"/>
            </w:r>
          </w:hyperlink>
        </w:p>
        <w:p w14:paraId="5409B60F" w14:textId="2E1970D1"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8" w:history="1">
            <w:r w:rsidR="00541DDF" w:rsidRPr="007A18E7">
              <w:rPr>
                <w:rStyle w:val="Hyperlink"/>
                <w:rFonts w:ascii="Times New Roman" w:hAnsi="Times New Roman" w:cs="Times New Roman"/>
                <w:b/>
                <w:bCs/>
                <w:noProof/>
                <w:lang w:val="vi-VN"/>
              </w:rPr>
              <w:t>2.3 Thanh toán trực tiếp</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5</w:t>
            </w:r>
            <w:r w:rsidR="00541DDF" w:rsidRPr="007A18E7">
              <w:rPr>
                <w:rFonts w:ascii="Times New Roman" w:hAnsi="Times New Roman" w:cs="Times New Roman"/>
                <w:b/>
                <w:bCs/>
                <w:noProof/>
                <w:webHidden/>
              </w:rPr>
              <w:fldChar w:fldCharType="end"/>
            </w:r>
          </w:hyperlink>
        </w:p>
        <w:p w14:paraId="139A436E" w14:textId="110A4DD8"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69" w:history="1">
            <w:r w:rsidR="00541DDF" w:rsidRPr="007A18E7">
              <w:rPr>
                <w:rStyle w:val="Hyperlink"/>
                <w:rFonts w:ascii="Times New Roman" w:hAnsi="Times New Roman" w:cs="Times New Roman"/>
                <w:b/>
                <w:bCs/>
                <w:noProof/>
              </w:rPr>
              <w:t>2</w:t>
            </w:r>
            <w:r w:rsidR="00541DDF" w:rsidRPr="007A18E7">
              <w:rPr>
                <w:rStyle w:val="Hyperlink"/>
                <w:rFonts w:ascii="Times New Roman" w:hAnsi="Times New Roman" w:cs="Times New Roman"/>
                <w:b/>
                <w:bCs/>
                <w:noProof/>
                <w:lang w:val="vi-VN"/>
              </w:rPr>
              <w:t>.4 Hỗ trợ trực tuyến ( live chat support )</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_Toc118814369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6</w:t>
            </w:r>
            <w:r w:rsidR="00541DDF" w:rsidRPr="007A18E7">
              <w:rPr>
                <w:rFonts w:ascii="Times New Roman" w:hAnsi="Times New Roman" w:cs="Times New Roman"/>
                <w:b/>
                <w:bCs/>
                <w:noProof/>
                <w:webHidden/>
              </w:rPr>
              <w:fldChar w:fldCharType="end"/>
            </w:r>
          </w:hyperlink>
        </w:p>
        <w:p w14:paraId="20198E9B" w14:textId="1D69D088"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0" w:history="1">
            <w:r w:rsidR="00541DDF" w:rsidRPr="007A18E7">
              <w:rPr>
                <w:rStyle w:val="Hyperlink"/>
                <w:rFonts w:ascii="Times New Roman" w:hAnsi="Times New Roman" w:cs="Times New Roman"/>
                <w:b/>
                <w:bCs/>
                <w:noProof/>
                <w:lang w:val="vi-VN"/>
              </w:rPr>
              <w:t>2.5 SEO</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6</w:t>
            </w:r>
            <w:r w:rsidR="00541DDF" w:rsidRPr="007A18E7">
              <w:rPr>
                <w:rFonts w:ascii="Times New Roman" w:hAnsi="Times New Roman" w:cs="Times New Roman"/>
                <w:b/>
                <w:bCs/>
                <w:noProof/>
                <w:webHidden/>
              </w:rPr>
              <w:fldChar w:fldCharType="end"/>
            </w:r>
          </w:hyperlink>
        </w:p>
        <w:p w14:paraId="0F809A44" w14:textId="48F41F90"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1" w:history="1">
            <w:r w:rsidR="00541DDF" w:rsidRPr="007A18E7">
              <w:rPr>
                <w:rStyle w:val="Hyperlink"/>
                <w:rFonts w:ascii="Times New Roman" w:hAnsi="Times New Roman" w:cs="Times New Roman"/>
                <w:b/>
                <w:bCs/>
                <w:noProof/>
                <w:lang w:val="vi-VN"/>
              </w:rPr>
              <w:t>2.6 Sharing social network</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7</w:t>
            </w:r>
            <w:r w:rsidR="00541DDF" w:rsidRPr="007A18E7">
              <w:rPr>
                <w:rFonts w:ascii="Times New Roman" w:hAnsi="Times New Roman" w:cs="Times New Roman"/>
                <w:b/>
                <w:bCs/>
                <w:noProof/>
                <w:webHidden/>
              </w:rPr>
              <w:fldChar w:fldCharType="end"/>
            </w:r>
          </w:hyperlink>
        </w:p>
        <w:p w14:paraId="53AAE0E5" w14:textId="35F97C88"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2" w:history="1">
            <w:r w:rsidR="00541DDF" w:rsidRPr="007A18E7">
              <w:rPr>
                <w:rStyle w:val="Hyperlink"/>
                <w:rFonts w:ascii="Times New Roman" w:hAnsi="Times New Roman" w:cs="Times New Roman"/>
                <w:b/>
                <w:bCs/>
                <w:noProof/>
              </w:rPr>
              <w:t>2</w:t>
            </w:r>
            <w:r w:rsidR="00541DDF" w:rsidRPr="007A18E7">
              <w:rPr>
                <w:rStyle w:val="Hyperlink"/>
                <w:rFonts w:ascii="Times New Roman" w:hAnsi="Times New Roman" w:cs="Times New Roman"/>
                <w:b/>
                <w:bCs/>
                <w:noProof/>
                <w:lang w:val="vi-VN"/>
              </w:rPr>
              <w:t>.7 Email marketing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8</w:t>
            </w:r>
            <w:r w:rsidR="00541DDF" w:rsidRPr="007A18E7">
              <w:rPr>
                <w:rFonts w:ascii="Times New Roman" w:hAnsi="Times New Roman" w:cs="Times New Roman"/>
                <w:b/>
                <w:bCs/>
                <w:noProof/>
                <w:webHidden/>
              </w:rPr>
              <w:fldChar w:fldCharType="end"/>
            </w:r>
          </w:hyperlink>
        </w:p>
        <w:p w14:paraId="5D8281E3" w14:textId="78B56070"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3" w:history="1">
            <w:r w:rsidR="00541DDF" w:rsidRPr="007A18E7">
              <w:rPr>
                <w:rStyle w:val="Hyperlink"/>
                <w:rFonts w:ascii="Times New Roman" w:hAnsi="Times New Roman" w:cs="Times New Roman"/>
                <w:b/>
                <w:bCs/>
                <w:noProof/>
              </w:rPr>
              <w:t>2.8 Livestream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11</w:t>
            </w:r>
            <w:r w:rsidR="00541DDF" w:rsidRPr="007A18E7">
              <w:rPr>
                <w:rFonts w:ascii="Times New Roman" w:hAnsi="Times New Roman" w:cs="Times New Roman"/>
                <w:b/>
                <w:bCs/>
                <w:noProof/>
                <w:webHidden/>
              </w:rPr>
              <w:fldChar w:fldCharType="end"/>
            </w:r>
          </w:hyperlink>
        </w:p>
        <w:p w14:paraId="72BDD35A" w14:textId="2D161A4E"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4" w:history="1">
            <w:r w:rsidR="00541DDF" w:rsidRPr="007A18E7">
              <w:rPr>
                <w:rStyle w:val="Hyperlink"/>
                <w:rFonts w:ascii="Times New Roman" w:hAnsi="Times New Roman" w:cs="Times New Roman"/>
                <w:b/>
                <w:bCs/>
                <w:noProof/>
              </w:rPr>
              <w:t>2.9 Quản</w:t>
            </w:r>
            <w:r w:rsidR="00541DDF" w:rsidRPr="007A18E7">
              <w:rPr>
                <w:rStyle w:val="Hyperlink"/>
                <w:rFonts w:ascii="Times New Roman" w:hAnsi="Times New Roman" w:cs="Times New Roman"/>
                <w:b/>
                <w:bCs/>
                <w:noProof/>
                <w:lang w:val="vi-VN"/>
              </w:rPr>
              <w:t xml:space="preserve"> trị website</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12</w:t>
            </w:r>
            <w:r w:rsidR="00541DDF" w:rsidRPr="007A18E7">
              <w:rPr>
                <w:rFonts w:ascii="Times New Roman" w:hAnsi="Times New Roman" w:cs="Times New Roman"/>
                <w:b/>
                <w:bCs/>
                <w:noProof/>
                <w:webHidden/>
              </w:rPr>
              <w:fldChar w:fldCharType="end"/>
            </w:r>
          </w:hyperlink>
        </w:p>
        <w:p w14:paraId="7762277E" w14:textId="30856FE1"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75" w:history="1">
            <w:r w:rsidR="00541DDF" w:rsidRPr="007A18E7">
              <w:rPr>
                <w:rStyle w:val="Hyperlink"/>
                <w:rFonts w:ascii="Times New Roman" w:hAnsi="Times New Roman" w:cs="Times New Roman"/>
                <w:b/>
                <w:bCs/>
                <w:noProof/>
              </w:rPr>
              <w:t>CHƯƠNG</w:t>
            </w:r>
            <w:r w:rsidR="00541DDF" w:rsidRPr="007A18E7">
              <w:rPr>
                <w:rStyle w:val="Hyperlink"/>
                <w:rFonts w:ascii="Times New Roman" w:hAnsi="Times New Roman" w:cs="Times New Roman"/>
                <w:b/>
                <w:bCs/>
                <w:noProof/>
                <w:lang w:val="vi-VN"/>
              </w:rPr>
              <w:t xml:space="preserve"> 3: PHÂN TÍCH VÀ THIẾT KẾ</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15</w:t>
            </w:r>
            <w:r w:rsidR="00541DDF" w:rsidRPr="007A18E7">
              <w:rPr>
                <w:rFonts w:ascii="Times New Roman" w:hAnsi="Times New Roman" w:cs="Times New Roman"/>
                <w:b/>
                <w:bCs/>
                <w:noProof/>
                <w:webHidden/>
              </w:rPr>
              <w:fldChar w:fldCharType="end"/>
            </w:r>
          </w:hyperlink>
        </w:p>
        <w:p w14:paraId="0B91FA19" w14:textId="51A9AF2B"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76" w:history="1">
            <w:r w:rsidR="00541DDF" w:rsidRPr="007A18E7">
              <w:rPr>
                <w:rStyle w:val="Hyperlink"/>
                <w:rFonts w:ascii="Times New Roman" w:hAnsi="Times New Roman" w:cs="Times New Roman"/>
                <w:b/>
                <w:bCs/>
                <w:noProof/>
                <w:lang w:val="vi-VN"/>
              </w:rPr>
              <w:t>3.1. Chức năng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16</w:t>
            </w:r>
            <w:r w:rsidR="00541DDF" w:rsidRPr="007A18E7">
              <w:rPr>
                <w:rFonts w:ascii="Times New Roman" w:hAnsi="Times New Roman" w:cs="Times New Roman"/>
                <w:b/>
                <w:bCs/>
                <w:noProof/>
                <w:webHidden/>
              </w:rPr>
              <w:fldChar w:fldCharType="end"/>
            </w:r>
          </w:hyperlink>
        </w:p>
        <w:p w14:paraId="7A344527" w14:textId="463CA92F" w:rsidR="00541DDF" w:rsidRPr="007A18E7" w:rsidRDefault="00714B32">
          <w:pPr>
            <w:pStyle w:val="TOC2"/>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77" w:history="1">
            <w:r w:rsidR="00541DDF" w:rsidRPr="007A18E7">
              <w:rPr>
                <w:rStyle w:val="Hyperlink"/>
                <w:rFonts w:ascii="Times New Roman" w:hAnsi="Times New Roman" w:cs="Times New Roman"/>
                <w:b/>
                <w:bCs/>
                <w:noProof/>
                <w:lang w:val="vi-VN"/>
              </w:rPr>
              <w:t>3.1.1. Admin ( Quản trị website)</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16</w:t>
            </w:r>
            <w:r w:rsidR="00541DDF" w:rsidRPr="007A18E7">
              <w:rPr>
                <w:rFonts w:ascii="Times New Roman" w:hAnsi="Times New Roman" w:cs="Times New Roman"/>
                <w:b/>
                <w:bCs/>
                <w:noProof/>
                <w:webHidden/>
              </w:rPr>
              <w:fldChar w:fldCharType="end"/>
            </w:r>
          </w:hyperlink>
        </w:p>
        <w:p w14:paraId="424DF296" w14:textId="6862C1CD"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78" w:history="1">
            <w:r w:rsidR="00541DDF" w:rsidRPr="007A18E7">
              <w:rPr>
                <w:rStyle w:val="Hyperlink"/>
                <w:rFonts w:ascii="Times New Roman" w:hAnsi="Times New Roman" w:cs="Times New Roman"/>
                <w:b/>
                <w:bCs/>
                <w:noProof/>
                <w:lang w:val="vi-VN"/>
              </w:rPr>
              <w:t>3.1.1.1. Quản lý hàng hóa (thêm sửa xóa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17</w:t>
            </w:r>
            <w:r w:rsidR="00541DDF" w:rsidRPr="007A18E7">
              <w:rPr>
                <w:rFonts w:ascii="Times New Roman" w:hAnsi="Times New Roman" w:cs="Times New Roman"/>
                <w:b/>
                <w:bCs/>
                <w:noProof/>
                <w:webHidden/>
              </w:rPr>
              <w:fldChar w:fldCharType="end"/>
            </w:r>
          </w:hyperlink>
        </w:p>
        <w:p w14:paraId="4360436D" w14:textId="52933436"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79" w:history="1">
            <w:r w:rsidR="00541DDF" w:rsidRPr="007A18E7">
              <w:rPr>
                <w:rStyle w:val="Hyperlink"/>
                <w:rFonts w:ascii="Times New Roman" w:hAnsi="Times New Roman" w:cs="Times New Roman"/>
                <w:b/>
                <w:bCs/>
                <w:noProof/>
                <w:lang w:val="vi-VN"/>
              </w:rPr>
              <w:t>3.1.1.2. Quản lý đơn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_Toc118814379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18</w:t>
            </w:r>
            <w:r w:rsidR="00541DDF" w:rsidRPr="007A18E7">
              <w:rPr>
                <w:rFonts w:ascii="Times New Roman" w:hAnsi="Times New Roman" w:cs="Times New Roman"/>
                <w:b/>
                <w:bCs/>
                <w:noProof/>
                <w:webHidden/>
              </w:rPr>
              <w:fldChar w:fldCharType="end"/>
            </w:r>
          </w:hyperlink>
        </w:p>
        <w:p w14:paraId="5F078BC1" w14:textId="5D7A6F89"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0" w:history="1">
            <w:r w:rsidR="00541DDF" w:rsidRPr="007A18E7">
              <w:rPr>
                <w:rStyle w:val="Hyperlink"/>
                <w:rFonts w:ascii="Times New Roman" w:hAnsi="Times New Roman" w:cs="Times New Roman"/>
                <w:b/>
                <w:bCs/>
                <w:noProof/>
                <w:lang w:val="vi-VN"/>
              </w:rPr>
              <w:t xml:space="preserve">3.1.1.3. </w:t>
            </w:r>
            <w:r w:rsidR="00541DDF" w:rsidRPr="007A18E7">
              <w:rPr>
                <w:rStyle w:val="Hyperlink"/>
                <w:rFonts w:ascii="Times New Roman" w:hAnsi="Times New Roman" w:cs="Times New Roman"/>
                <w:b/>
                <w:bCs/>
                <w:noProof/>
              </w:rPr>
              <w:t>Tư vấn khách hàng (Messenger)</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19</w:t>
            </w:r>
            <w:r w:rsidR="00541DDF" w:rsidRPr="007A18E7">
              <w:rPr>
                <w:rFonts w:ascii="Times New Roman" w:hAnsi="Times New Roman" w:cs="Times New Roman"/>
                <w:b/>
                <w:bCs/>
                <w:noProof/>
                <w:webHidden/>
              </w:rPr>
              <w:fldChar w:fldCharType="end"/>
            </w:r>
          </w:hyperlink>
        </w:p>
        <w:p w14:paraId="3F895F2D" w14:textId="06960123"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1"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.1.1.4. Quản lý thông tin khách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20</w:t>
            </w:r>
            <w:r w:rsidR="00541DDF" w:rsidRPr="007A18E7">
              <w:rPr>
                <w:rFonts w:ascii="Times New Roman" w:hAnsi="Times New Roman" w:cs="Times New Roman"/>
                <w:b/>
                <w:bCs/>
                <w:noProof/>
                <w:webHidden/>
              </w:rPr>
              <w:fldChar w:fldCharType="end"/>
            </w:r>
          </w:hyperlink>
        </w:p>
        <w:p w14:paraId="1415290D" w14:textId="462B03E7" w:rsidR="00541DDF" w:rsidRPr="007A18E7" w:rsidRDefault="00714B32">
          <w:pPr>
            <w:pStyle w:val="TOC2"/>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2" w:history="1">
            <w:r w:rsidR="00541DDF" w:rsidRPr="007A18E7">
              <w:rPr>
                <w:rStyle w:val="Hyperlink"/>
                <w:rFonts w:ascii="Times New Roman" w:hAnsi="Times New Roman" w:cs="Times New Roman"/>
                <w:b/>
                <w:bCs/>
                <w:noProof/>
                <w:lang w:val="vi-VN"/>
              </w:rPr>
              <w:t>3.1.2. User ( người dùng )</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20</w:t>
            </w:r>
            <w:r w:rsidR="00541DDF" w:rsidRPr="007A18E7">
              <w:rPr>
                <w:rFonts w:ascii="Times New Roman" w:hAnsi="Times New Roman" w:cs="Times New Roman"/>
                <w:b/>
                <w:bCs/>
                <w:noProof/>
                <w:webHidden/>
              </w:rPr>
              <w:fldChar w:fldCharType="end"/>
            </w:r>
          </w:hyperlink>
        </w:p>
        <w:p w14:paraId="0AD49A30" w14:textId="1AA19616"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3" w:history="1">
            <w:r w:rsidR="00541DDF" w:rsidRPr="007A18E7">
              <w:rPr>
                <w:rStyle w:val="Hyperlink"/>
                <w:rFonts w:ascii="Times New Roman" w:hAnsi="Times New Roman" w:cs="Times New Roman"/>
                <w:b/>
                <w:bCs/>
                <w:noProof/>
                <w:lang w:val="vi-VN"/>
              </w:rPr>
              <w:t>3.1.2.1 Chat với nhân viên cửa hàng thông qua boxchat Messenger</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21</w:t>
            </w:r>
            <w:r w:rsidR="00541DDF" w:rsidRPr="007A18E7">
              <w:rPr>
                <w:rFonts w:ascii="Times New Roman" w:hAnsi="Times New Roman" w:cs="Times New Roman"/>
                <w:b/>
                <w:bCs/>
                <w:noProof/>
                <w:webHidden/>
              </w:rPr>
              <w:fldChar w:fldCharType="end"/>
            </w:r>
          </w:hyperlink>
        </w:p>
        <w:p w14:paraId="192BDB56" w14:textId="6F84A955"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4" w:history="1">
            <w:r w:rsidR="00541DDF" w:rsidRPr="007A18E7">
              <w:rPr>
                <w:rStyle w:val="Hyperlink"/>
                <w:rFonts w:ascii="Times New Roman" w:hAnsi="Times New Roman" w:cs="Times New Roman"/>
                <w:b/>
                <w:bCs/>
                <w:noProof/>
                <w:lang w:val="vi-VN"/>
              </w:rPr>
              <w:t>3.1.2.2. Bình luận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21</w:t>
            </w:r>
            <w:r w:rsidR="00541DDF" w:rsidRPr="007A18E7">
              <w:rPr>
                <w:rFonts w:ascii="Times New Roman" w:hAnsi="Times New Roman" w:cs="Times New Roman"/>
                <w:b/>
                <w:bCs/>
                <w:noProof/>
                <w:webHidden/>
              </w:rPr>
              <w:fldChar w:fldCharType="end"/>
            </w:r>
          </w:hyperlink>
        </w:p>
        <w:p w14:paraId="428A390D" w14:textId="580FC34B"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lastRenderedPageBreak/>
            <w:t xml:space="preserve">       </w:t>
          </w:r>
          <w:hyperlink w:anchor="_Toc118814385" w:history="1">
            <w:r w:rsidR="00541DDF" w:rsidRPr="007A18E7">
              <w:rPr>
                <w:rStyle w:val="Hyperlink"/>
                <w:rFonts w:ascii="Times New Roman" w:hAnsi="Times New Roman" w:cs="Times New Roman"/>
                <w:b/>
                <w:bCs/>
                <w:noProof/>
                <w:lang w:val="vi-VN"/>
              </w:rPr>
              <w:t>3.1.2.3. Tính năng tìm kiếm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22</w:t>
            </w:r>
            <w:r w:rsidR="00541DDF" w:rsidRPr="007A18E7">
              <w:rPr>
                <w:rFonts w:ascii="Times New Roman" w:hAnsi="Times New Roman" w:cs="Times New Roman"/>
                <w:b/>
                <w:bCs/>
                <w:noProof/>
                <w:webHidden/>
              </w:rPr>
              <w:fldChar w:fldCharType="end"/>
            </w:r>
          </w:hyperlink>
        </w:p>
        <w:p w14:paraId="4BBB7426" w14:textId="4E37C9A2"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6" w:history="1">
            <w:r w:rsidR="00541DDF" w:rsidRPr="007A18E7">
              <w:rPr>
                <w:rStyle w:val="Hyperlink"/>
                <w:rFonts w:ascii="Times New Roman" w:hAnsi="Times New Roman" w:cs="Times New Roman"/>
                <w:b/>
                <w:bCs/>
                <w:noProof/>
                <w:lang w:val="vi-VN"/>
              </w:rPr>
              <w:t>3.1.2.4. Chat</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22</w:t>
            </w:r>
            <w:r w:rsidR="00541DDF" w:rsidRPr="007A18E7">
              <w:rPr>
                <w:rFonts w:ascii="Times New Roman" w:hAnsi="Times New Roman" w:cs="Times New Roman"/>
                <w:b/>
                <w:bCs/>
                <w:noProof/>
                <w:webHidden/>
              </w:rPr>
              <w:fldChar w:fldCharType="end"/>
            </w:r>
          </w:hyperlink>
        </w:p>
        <w:p w14:paraId="7163BA22" w14:textId="0B08C3CE"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7" w:history="1">
            <w:r w:rsidR="00541DDF" w:rsidRPr="007A18E7">
              <w:rPr>
                <w:rStyle w:val="Hyperlink"/>
                <w:rFonts w:ascii="Times New Roman" w:hAnsi="Times New Roman" w:cs="Times New Roman"/>
                <w:b/>
                <w:bCs/>
                <w:noProof/>
                <w:lang w:val="vi-VN"/>
              </w:rPr>
              <w:t>3.1.2.4. Chỉnh sửa thông tin cá nhân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22</w:t>
            </w:r>
            <w:r w:rsidR="00541DDF" w:rsidRPr="007A18E7">
              <w:rPr>
                <w:rFonts w:ascii="Times New Roman" w:hAnsi="Times New Roman" w:cs="Times New Roman"/>
                <w:b/>
                <w:bCs/>
                <w:noProof/>
                <w:webHidden/>
              </w:rPr>
              <w:fldChar w:fldCharType="end"/>
            </w:r>
          </w:hyperlink>
        </w:p>
        <w:p w14:paraId="19E88C83" w14:textId="0EAAC82C"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8"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.1.2.5. </w:t>
            </w:r>
            <w:r w:rsidR="00541DDF" w:rsidRPr="007A18E7">
              <w:rPr>
                <w:rStyle w:val="Hyperlink"/>
                <w:rFonts w:ascii="Times New Roman" w:hAnsi="Times New Roman" w:cs="Times New Roman"/>
                <w:b/>
                <w:bCs/>
                <w:noProof/>
              </w:rPr>
              <w:t>Thông tin chi tiết về sản phẩm (so sánh)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22</w:t>
            </w:r>
            <w:r w:rsidR="00541DDF" w:rsidRPr="007A18E7">
              <w:rPr>
                <w:rFonts w:ascii="Times New Roman" w:hAnsi="Times New Roman" w:cs="Times New Roman"/>
                <w:b/>
                <w:bCs/>
                <w:noProof/>
                <w:webHidden/>
              </w:rPr>
              <w:fldChar w:fldCharType="end"/>
            </w:r>
          </w:hyperlink>
        </w:p>
        <w:p w14:paraId="09632F45" w14:textId="1FC84A21"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89"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.1.2.6. </w:t>
            </w:r>
            <w:r w:rsidR="00541DDF" w:rsidRPr="007A18E7">
              <w:rPr>
                <w:rStyle w:val="Hyperlink"/>
                <w:rFonts w:ascii="Times New Roman" w:hAnsi="Times New Roman" w:cs="Times New Roman"/>
                <w:b/>
                <w:bCs/>
                <w:noProof/>
              </w:rPr>
              <w:t>Thêm vào giỏ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_Toc118814389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23</w:t>
            </w:r>
            <w:r w:rsidR="00541DDF" w:rsidRPr="007A18E7">
              <w:rPr>
                <w:rFonts w:ascii="Times New Roman" w:hAnsi="Times New Roman" w:cs="Times New Roman"/>
                <w:b/>
                <w:bCs/>
                <w:noProof/>
                <w:webHidden/>
              </w:rPr>
              <w:fldChar w:fldCharType="end"/>
            </w:r>
          </w:hyperlink>
        </w:p>
        <w:p w14:paraId="3D192DF4" w14:textId="18B2E8DA"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0"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.1.2.7. Thanh toán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23</w:t>
            </w:r>
            <w:r w:rsidR="00541DDF" w:rsidRPr="007A18E7">
              <w:rPr>
                <w:rFonts w:ascii="Times New Roman" w:hAnsi="Times New Roman" w:cs="Times New Roman"/>
                <w:b/>
                <w:bCs/>
                <w:noProof/>
                <w:webHidden/>
              </w:rPr>
              <w:fldChar w:fldCharType="end"/>
            </w:r>
          </w:hyperlink>
        </w:p>
        <w:p w14:paraId="0A04B2D9" w14:textId="4B07C71E"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1"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.1.2.8. </w:t>
            </w:r>
            <w:r w:rsidR="00541DDF" w:rsidRPr="007A18E7">
              <w:rPr>
                <w:rStyle w:val="Hyperlink"/>
                <w:rFonts w:ascii="Times New Roman" w:hAnsi="Times New Roman" w:cs="Times New Roman"/>
                <w:b/>
                <w:bCs/>
                <w:noProof/>
              </w:rPr>
              <w:t>Đánh giá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27</w:t>
            </w:r>
            <w:r w:rsidR="00541DDF" w:rsidRPr="007A18E7">
              <w:rPr>
                <w:rFonts w:ascii="Times New Roman" w:hAnsi="Times New Roman" w:cs="Times New Roman"/>
                <w:b/>
                <w:bCs/>
                <w:noProof/>
                <w:webHidden/>
              </w:rPr>
              <w:fldChar w:fldCharType="end"/>
            </w:r>
          </w:hyperlink>
        </w:p>
        <w:p w14:paraId="714DF410" w14:textId="24BD0DA0"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2"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.1.2.9. Đề xuất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27</w:t>
            </w:r>
            <w:r w:rsidR="00541DDF" w:rsidRPr="007A18E7">
              <w:rPr>
                <w:rFonts w:ascii="Times New Roman" w:hAnsi="Times New Roman" w:cs="Times New Roman"/>
                <w:b/>
                <w:bCs/>
                <w:noProof/>
                <w:webHidden/>
              </w:rPr>
              <w:fldChar w:fldCharType="end"/>
            </w:r>
          </w:hyperlink>
        </w:p>
        <w:p w14:paraId="569903B8" w14:textId="0AA24BCA"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3" w:history="1">
            <w:r w:rsidR="00541DDF" w:rsidRPr="007A18E7">
              <w:rPr>
                <w:rStyle w:val="Hyperlink"/>
                <w:rFonts w:ascii="Times New Roman" w:hAnsi="Times New Roman" w:cs="Times New Roman"/>
                <w:b/>
                <w:bCs/>
                <w:noProof/>
                <w:lang w:val="vi-VN"/>
              </w:rPr>
              <w:t>3.1.3.1. Nút trở về đầu trang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28</w:t>
            </w:r>
            <w:r w:rsidR="00541DDF" w:rsidRPr="007A18E7">
              <w:rPr>
                <w:rFonts w:ascii="Times New Roman" w:hAnsi="Times New Roman" w:cs="Times New Roman"/>
                <w:b/>
                <w:bCs/>
                <w:noProof/>
                <w:webHidden/>
              </w:rPr>
              <w:fldChar w:fldCharType="end"/>
            </w:r>
          </w:hyperlink>
        </w:p>
        <w:p w14:paraId="47309810" w14:textId="79D60B0F"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4" w:history="1">
            <w:r w:rsidR="00541DDF" w:rsidRPr="007A18E7">
              <w:rPr>
                <w:rStyle w:val="Hyperlink"/>
                <w:rFonts w:ascii="Times New Roman" w:hAnsi="Times New Roman" w:cs="Times New Roman"/>
                <w:b/>
                <w:bCs/>
                <w:noProof/>
                <w:lang w:val="vi-VN"/>
              </w:rPr>
              <w:t>3.1.3.2. Thêm sản phẩm yêu thích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28</w:t>
            </w:r>
            <w:r w:rsidR="00541DDF" w:rsidRPr="007A18E7">
              <w:rPr>
                <w:rFonts w:ascii="Times New Roman" w:hAnsi="Times New Roman" w:cs="Times New Roman"/>
                <w:b/>
                <w:bCs/>
                <w:noProof/>
                <w:webHidden/>
              </w:rPr>
              <w:fldChar w:fldCharType="end"/>
            </w:r>
          </w:hyperlink>
        </w:p>
        <w:p w14:paraId="2E467F12" w14:textId="138888D6"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5" w:history="1">
            <w:r w:rsidR="00541DDF" w:rsidRPr="007A18E7">
              <w:rPr>
                <w:rStyle w:val="Hyperlink"/>
                <w:rFonts w:ascii="Times New Roman" w:hAnsi="Times New Roman" w:cs="Times New Roman"/>
                <w:b/>
                <w:bCs/>
                <w:noProof/>
                <w:lang w:val="vi-VN"/>
              </w:rPr>
              <w:t>3.1.3.3. Xóa sản phẩm yêu thích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29</w:t>
            </w:r>
            <w:r w:rsidR="00541DDF" w:rsidRPr="007A18E7">
              <w:rPr>
                <w:rFonts w:ascii="Times New Roman" w:hAnsi="Times New Roman" w:cs="Times New Roman"/>
                <w:b/>
                <w:bCs/>
                <w:noProof/>
                <w:webHidden/>
              </w:rPr>
              <w:fldChar w:fldCharType="end"/>
            </w:r>
          </w:hyperlink>
        </w:p>
        <w:p w14:paraId="6185A689" w14:textId="3C84943F" w:rsidR="00541DDF" w:rsidRPr="007A18E7" w:rsidRDefault="00714B32">
          <w:pPr>
            <w:pStyle w:val="TOC3"/>
            <w:tabs>
              <w:tab w:val="right" w:leader="dot" w:pos="9350"/>
            </w:tabs>
            <w:rPr>
              <w:rFonts w:ascii="Times New Roman" w:eastAsiaTheme="minorEastAsia" w:hAnsi="Times New Roman" w:cs="Times New Roman"/>
              <w:b/>
              <w:bCs/>
              <w:noProof/>
            </w:rPr>
          </w:pPr>
          <w:r>
            <w:rPr>
              <w:rFonts w:ascii="Times New Roman" w:hAnsi="Times New Roman" w:cs="Times New Roman"/>
              <w:b/>
              <w:bCs/>
              <w:noProof/>
              <w:lang w:val="vi-VN"/>
            </w:rPr>
            <w:t xml:space="preserve">        </w:t>
          </w:r>
          <w:hyperlink w:anchor="_Toc118814396" w:history="1">
            <w:r w:rsidR="00541DDF" w:rsidRPr="007A18E7">
              <w:rPr>
                <w:rStyle w:val="Hyperlink"/>
                <w:rFonts w:ascii="Times New Roman" w:hAnsi="Times New Roman" w:cs="Times New Roman"/>
                <w:b/>
                <w:bCs/>
                <w:noProof/>
                <w:lang w:val="vi-VN"/>
              </w:rPr>
              <w:t>3.1.3.4. Thêm vào giỏ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29</w:t>
            </w:r>
            <w:r w:rsidR="00541DDF" w:rsidRPr="007A18E7">
              <w:rPr>
                <w:rFonts w:ascii="Times New Roman" w:hAnsi="Times New Roman" w:cs="Times New Roman"/>
                <w:b/>
                <w:bCs/>
                <w:noProof/>
                <w:webHidden/>
              </w:rPr>
              <w:fldChar w:fldCharType="end"/>
            </w:r>
          </w:hyperlink>
        </w:p>
        <w:p w14:paraId="5F52BD2B" w14:textId="112F978A"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397" w:history="1">
            <w:r w:rsidR="00541DDF" w:rsidRPr="007A18E7">
              <w:rPr>
                <w:rStyle w:val="Hyperlink"/>
                <w:rFonts w:ascii="Times New Roman" w:hAnsi="Times New Roman" w:cs="Times New Roman"/>
                <w:b/>
                <w:bCs/>
                <w:noProof/>
                <w:lang w:val="vi-VN"/>
              </w:rPr>
              <w:t>CHƯƠNG 3: GIAO DIỆN VÀ CHỨC NĂNG CỦA WEBSITE</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29</w:t>
            </w:r>
            <w:r w:rsidR="00541DDF" w:rsidRPr="007A18E7">
              <w:rPr>
                <w:rFonts w:ascii="Times New Roman" w:hAnsi="Times New Roman" w:cs="Times New Roman"/>
                <w:b/>
                <w:bCs/>
                <w:noProof/>
                <w:webHidden/>
              </w:rPr>
              <w:fldChar w:fldCharType="end"/>
            </w:r>
          </w:hyperlink>
        </w:p>
        <w:p w14:paraId="04300DF1" w14:textId="37855BAF"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398" w:history="1">
            <w:r w:rsidR="00541DDF" w:rsidRPr="007A18E7">
              <w:rPr>
                <w:rStyle w:val="Hyperlink"/>
                <w:rFonts w:ascii="Times New Roman" w:hAnsi="Times New Roman" w:cs="Times New Roman"/>
                <w:b/>
                <w:bCs/>
                <w:noProof/>
                <w:lang w:val="vi-VN"/>
              </w:rPr>
              <w:t>3.1. Giao diện và chức năng của admin (người quản trị)</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30</w:t>
            </w:r>
            <w:r w:rsidR="00541DDF" w:rsidRPr="007A18E7">
              <w:rPr>
                <w:rFonts w:ascii="Times New Roman" w:hAnsi="Times New Roman" w:cs="Times New Roman"/>
                <w:b/>
                <w:bCs/>
                <w:noProof/>
                <w:webHidden/>
              </w:rPr>
              <w:fldChar w:fldCharType="end"/>
            </w:r>
          </w:hyperlink>
        </w:p>
        <w:p w14:paraId="42937892" w14:textId="372940FD"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399" w:history="1">
            <w:r w:rsidR="00541DDF" w:rsidRPr="007A18E7">
              <w:rPr>
                <w:rStyle w:val="Hyperlink"/>
                <w:rFonts w:ascii="Times New Roman" w:hAnsi="Times New Roman" w:cs="Times New Roman"/>
                <w:b/>
                <w:bCs/>
                <w:noProof/>
                <w:lang w:val="vi-VN"/>
              </w:rPr>
              <w:t>3.1.1.</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Doanh thu tháng, năm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_Toc118814399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31</w:t>
            </w:r>
            <w:r w:rsidR="00541DDF" w:rsidRPr="007A18E7">
              <w:rPr>
                <w:rFonts w:ascii="Times New Roman" w:hAnsi="Times New Roman" w:cs="Times New Roman"/>
                <w:b/>
                <w:bCs/>
                <w:noProof/>
                <w:webHidden/>
              </w:rPr>
              <w:fldChar w:fldCharType="end"/>
            </w:r>
          </w:hyperlink>
        </w:p>
        <w:p w14:paraId="2E853E59" w14:textId="095DAC5B"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0" w:history="1">
            <w:r w:rsidR="00541DDF" w:rsidRPr="007A18E7">
              <w:rPr>
                <w:rStyle w:val="Hyperlink"/>
                <w:rFonts w:ascii="Times New Roman" w:hAnsi="Times New Roman" w:cs="Times New Roman"/>
                <w:b/>
                <w:bCs/>
                <w:noProof/>
                <w:lang w:val="vi-VN"/>
              </w:rPr>
              <w:t>3.1.2.</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Đơn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31</w:t>
            </w:r>
            <w:r w:rsidR="00541DDF" w:rsidRPr="007A18E7">
              <w:rPr>
                <w:rFonts w:ascii="Times New Roman" w:hAnsi="Times New Roman" w:cs="Times New Roman"/>
                <w:b/>
                <w:bCs/>
                <w:noProof/>
                <w:webHidden/>
              </w:rPr>
              <w:fldChar w:fldCharType="end"/>
            </w:r>
          </w:hyperlink>
        </w:p>
        <w:p w14:paraId="48B5B6D8" w14:textId="348B5198"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1" w:history="1">
            <w:r w:rsidR="00541DDF" w:rsidRPr="007A18E7">
              <w:rPr>
                <w:rStyle w:val="Hyperlink"/>
                <w:rFonts w:ascii="Times New Roman" w:hAnsi="Times New Roman" w:cs="Times New Roman"/>
                <w:b/>
                <w:bCs/>
                <w:noProof/>
                <w:lang w:val="vi-VN"/>
              </w:rPr>
              <w:t>3.1.3.</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Biểu đồ thống kê</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32</w:t>
            </w:r>
            <w:r w:rsidR="00541DDF" w:rsidRPr="007A18E7">
              <w:rPr>
                <w:rFonts w:ascii="Times New Roman" w:hAnsi="Times New Roman" w:cs="Times New Roman"/>
                <w:b/>
                <w:bCs/>
                <w:noProof/>
                <w:webHidden/>
              </w:rPr>
              <w:fldChar w:fldCharType="end"/>
            </w:r>
          </w:hyperlink>
        </w:p>
        <w:p w14:paraId="7E34667D" w14:textId="4D079C42"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2" w:history="1">
            <w:r w:rsidR="00541DDF" w:rsidRPr="007A18E7">
              <w:rPr>
                <w:rStyle w:val="Hyperlink"/>
                <w:rFonts w:ascii="Times New Roman" w:hAnsi="Times New Roman" w:cs="Times New Roman"/>
                <w:b/>
                <w:bCs/>
                <w:noProof/>
                <w:lang w:val="vi-VN"/>
              </w:rPr>
              <w:t>3.1.4.</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Đơn hàng mới nhất</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32</w:t>
            </w:r>
            <w:r w:rsidR="00541DDF" w:rsidRPr="007A18E7">
              <w:rPr>
                <w:rFonts w:ascii="Times New Roman" w:hAnsi="Times New Roman" w:cs="Times New Roman"/>
                <w:b/>
                <w:bCs/>
                <w:noProof/>
                <w:webHidden/>
              </w:rPr>
              <w:fldChar w:fldCharType="end"/>
            </w:r>
          </w:hyperlink>
        </w:p>
        <w:p w14:paraId="3B4CCA70" w14:textId="4F6E8AED"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3" w:history="1">
            <w:r w:rsidR="00541DDF" w:rsidRPr="007A18E7">
              <w:rPr>
                <w:rStyle w:val="Hyperlink"/>
                <w:rFonts w:ascii="Times New Roman" w:hAnsi="Times New Roman" w:cs="Times New Roman"/>
                <w:b/>
                <w:bCs/>
                <w:noProof/>
                <w:lang w:val="vi-VN"/>
              </w:rPr>
              <w:t>3.1.5.</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lang w:val="vi-VN"/>
              </w:rPr>
              <w:t>Quản lý danh mục (Thêm , sửa ,xóa danh mục)</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33</w:t>
            </w:r>
            <w:r w:rsidR="00541DDF" w:rsidRPr="007A18E7">
              <w:rPr>
                <w:rFonts w:ascii="Times New Roman" w:hAnsi="Times New Roman" w:cs="Times New Roman"/>
                <w:b/>
                <w:bCs/>
                <w:noProof/>
                <w:webHidden/>
              </w:rPr>
              <w:fldChar w:fldCharType="end"/>
            </w:r>
          </w:hyperlink>
        </w:p>
        <w:p w14:paraId="0BFEFC70" w14:textId="18C9F109"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4" w:history="1">
            <w:r w:rsidR="00541DDF" w:rsidRPr="007A18E7">
              <w:rPr>
                <w:rStyle w:val="Hyperlink"/>
                <w:rFonts w:ascii="Times New Roman" w:hAnsi="Times New Roman" w:cs="Times New Roman"/>
                <w:b/>
                <w:bCs/>
                <w:noProof/>
                <w:lang w:val="vi-VN"/>
              </w:rPr>
              <w:t>3.1.6.</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lang w:val="vi-VN"/>
              </w:rPr>
              <w:t>Quản lý hàng hóa (thêm, sửa, xóa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33</w:t>
            </w:r>
            <w:r w:rsidR="00541DDF" w:rsidRPr="007A18E7">
              <w:rPr>
                <w:rFonts w:ascii="Times New Roman" w:hAnsi="Times New Roman" w:cs="Times New Roman"/>
                <w:b/>
                <w:bCs/>
                <w:noProof/>
                <w:webHidden/>
              </w:rPr>
              <w:fldChar w:fldCharType="end"/>
            </w:r>
          </w:hyperlink>
        </w:p>
        <w:p w14:paraId="50270EAE" w14:textId="632AB32D"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5" w:history="1">
            <w:r w:rsidR="00541DDF" w:rsidRPr="007A18E7">
              <w:rPr>
                <w:rStyle w:val="Hyperlink"/>
                <w:rFonts w:ascii="Times New Roman" w:hAnsi="Times New Roman" w:cs="Times New Roman"/>
                <w:b/>
                <w:bCs/>
                <w:noProof/>
              </w:rPr>
              <w:t>3.1.7.</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Quản lý đơn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34</w:t>
            </w:r>
            <w:r w:rsidR="00541DDF" w:rsidRPr="007A18E7">
              <w:rPr>
                <w:rFonts w:ascii="Times New Roman" w:hAnsi="Times New Roman" w:cs="Times New Roman"/>
                <w:b/>
                <w:bCs/>
                <w:noProof/>
                <w:webHidden/>
              </w:rPr>
              <w:fldChar w:fldCharType="end"/>
            </w:r>
          </w:hyperlink>
        </w:p>
        <w:p w14:paraId="056B19AF" w14:textId="4B3031EF"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06" w:history="1">
            <w:r w:rsidR="00541DDF" w:rsidRPr="007A18E7">
              <w:rPr>
                <w:rStyle w:val="Hyperlink"/>
                <w:rFonts w:ascii="Times New Roman" w:hAnsi="Times New Roman" w:cs="Times New Roman"/>
                <w:b/>
                <w:bCs/>
                <w:noProof/>
              </w:rPr>
              <w:t>3.1.8.</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Quản lý thông tin khách hàng (xóa tài khoản khách hàng đã dăng ký)</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35</w:t>
            </w:r>
            <w:r w:rsidR="00541DDF" w:rsidRPr="007A18E7">
              <w:rPr>
                <w:rFonts w:ascii="Times New Roman" w:hAnsi="Times New Roman" w:cs="Times New Roman"/>
                <w:b/>
                <w:bCs/>
                <w:noProof/>
                <w:webHidden/>
              </w:rPr>
              <w:fldChar w:fldCharType="end"/>
            </w:r>
          </w:hyperlink>
        </w:p>
        <w:p w14:paraId="78C4F456" w14:textId="626C76E9"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07"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.1.9. </w:t>
            </w:r>
            <w:r w:rsidR="00541DDF" w:rsidRPr="007A18E7">
              <w:rPr>
                <w:rStyle w:val="Hyperlink"/>
                <w:rFonts w:ascii="Times New Roman" w:hAnsi="Times New Roman" w:cs="Times New Roman"/>
                <w:b/>
                <w:bCs/>
                <w:noProof/>
              </w:rPr>
              <w:t>Bình luận sản phẩm (Trả lời và xóa bình luận)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35</w:t>
            </w:r>
            <w:r w:rsidR="00541DDF" w:rsidRPr="007A18E7">
              <w:rPr>
                <w:rFonts w:ascii="Times New Roman" w:hAnsi="Times New Roman" w:cs="Times New Roman"/>
                <w:b/>
                <w:bCs/>
                <w:noProof/>
                <w:webHidden/>
              </w:rPr>
              <w:fldChar w:fldCharType="end"/>
            </w:r>
          </w:hyperlink>
        </w:p>
        <w:p w14:paraId="36DE7610" w14:textId="7767FA40"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08"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.2.1. </w:t>
            </w:r>
            <w:r w:rsidR="00541DDF" w:rsidRPr="007A18E7">
              <w:rPr>
                <w:rStyle w:val="Hyperlink"/>
                <w:rFonts w:ascii="Times New Roman" w:hAnsi="Times New Roman" w:cs="Times New Roman"/>
                <w:b/>
                <w:bCs/>
                <w:noProof/>
              </w:rPr>
              <w:t>Tư vấn khách hàng (Tư vấn tự động)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36</w:t>
            </w:r>
            <w:r w:rsidR="00541DDF" w:rsidRPr="007A18E7">
              <w:rPr>
                <w:rFonts w:ascii="Times New Roman" w:hAnsi="Times New Roman" w:cs="Times New Roman"/>
                <w:b/>
                <w:bCs/>
                <w:noProof/>
                <w:webHidden/>
              </w:rPr>
              <w:fldChar w:fldCharType="end"/>
            </w:r>
          </w:hyperlink>
        </w:p>
        <w:p w14:paraId="0F64102B" w14:textId="54BEF23C" w:rsidR="00541DDF" w:rsidRPr="007A18E7" w:rsidRDefault="00000000">
          <w:pPr>
            <w:pStyle w:val="TOC2"/>
            <w:tabs>
              <w:tab w:val="right" w:leader="dot" w:pos="9350"/>
            </w:tabs>
            <w:rPr>
              <w:rFonts w:ascii="Times New Roman" w:eastAsiaTheme="minorEastAsia" w:hAnsi="Times New Roman" w:cs="Times New Roman"/>
              <w:b/>
              <w:bCs/>
              <w:noProof/>
            </w:rPr>
          </w:pPr>
          <w:hyperlink w:anchor="_Toc118814409"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.3. </w:t>
            </w:r>
            <w:r w:rsidR="00541DDF" w:rsidRPr="007A18E7">
              <w:rPr>
                <w:rStyle w:val="Hyperlink"/>
                <w:rFonts w:ascii="Times New Roman" w:hAnsi="Times New Roman" w:cs="Times New Roman"/>
                <w:b/>
                <w:bCs/>
                <w:noProof/>
              </w:rPr>
              <w:t>Giao diện và chức năng của người dùng (user)</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_Toc118814409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36</w:t>
            </w:r>
            <w:r w:rsidR="00541DDF" w:rsidRPr="007A18E7">
              <w:rPr>
                <w:rFonts w:ascii="Times New Roman" w:hAnsi="Times New Roman" w:cs="Times New Roman"/>
                <w:b/>
                <w:bCs/>
                <w:noProof/>
                <w:webHidden/>
              </w:rPr>
              <w:fldChar w:fldCharType="end"/>
            </w:r>
          </w:hyperlink>
        </w:p>
        <w:p w14:paraId="0CCCF89F" w14:textId="41E1CCE3"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0"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.3.1. </w:t>
            </w:r>
            <w:r w:rsidR="00541DDF" w:rsidRPr="007A18E7">
              <w:rPr>
                <w:rStyle w:val="Hyperlink"/>
                <w:rFonts w:ascii="Times New Roman" w:hAnsi="Times New Roman" w:cs="Times New Roman"/>
                <w:b/>
                <w:bCs/>
                <w:noProof/>
              </w:rPr>
              <w:t>C</w:t>
            </w:r>
            <w:r w:rsidR="00541DDF" w:rsidRPr="007A18E7">
              <w:rPr>
                <w:rStyle w:val="Hyperlink"/>
                <w:rFonts w:ascii="Times New Roman" w:hAnsi="Times New Roman" w:cs="Times New Roman"/>
                <w:b/>
                <w:bCs/>
                <w:noProof/>
                <w:lang w:val="vi-VN"/>
              </w:rPr>
              <w:t>hat (Messenger)</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37</w:t>
            </w:r>
            <w:r w:rsidR="00541DDF" w:rsidRPr="007A18E7">
              <w:rPr>
                <w:rFonts w:ascii="Times New Roman" w:hAnsi="Times New Roman" w:cs="Times New Roman"/>
                <w:b/>
                <w:bCs/>
                <w:noProof/>
                <w:webHidden/>
              </w:rPr>
              <w:fldChar w:fldCharType="end"/>
            </w:r>
          </w:hyperlink>
        </w:p>
        <w:p w14:paraId="2E6AABAD" w14:textId="0F40B34F"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1" w:history="1">
            <w:r w:rsidR="00541DDF" w:rsidRPr="007A18E7">
              <w:rPr>
                <w:rStyle w:val="Hyperlink"/>
                <w:rFonts w:ascii="Times New Roman" w:hAnsi="Times New Roman" w:cs="Times New Roman"/>
                <w:b/>
                <w:bCs/>
                <w:noProof/>
                <w:lang w:val="vi-VN"/>
              </w:rPr>
              <w:t>3.1.2. Chỉnh sửa thông tin cá nhân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38</w:t>
            </w:r>
            <w:r w:rsidR="00541DDF" w:rsidRPr="007A18E7">
              <w:rPr>
                <w:rFonts w:ascii="Times New Roman" w:hAnsi="Times New Roman" w:cs="Times New Roman"/>
                <w:b/>
                <w:bCs/>
                <w:noProof/>
                <w:webHidden/>
              </w:rPr>
              <w:fldChar w:fldCharType="end"/>
            </w:r>
          </w:hyperlink>
        </w:p>
        <w:p w14:paraId="4D48E35D" w14:textId="62563E0D"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2"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.1.3. </w:t>
            </w:r>
            <w:r w:rsidR="00541DDF" w:rsidRPr="007A18E7">
              <w:rPr>
                <w:rStyle w:val="Hyperlink"/>
                <w:rFonts w:ascii="Times New Roman" w:hAnsi="Times New Roman" w:cs="Times New Roman"/>
                <w:b/>
                <w:bCs/>
                <w:noProof/>
              </w:rPr>
              <w:t>Thông tin chi tiết về sản phẩm (so sánh)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39</w:t>
            </w:r>
            <w:r w:rsidR="00541DDF" w:rsidRPr="007A18E7">
              <w:rPr>
                <w:rFonts w:ascii="Times New Roman" w:hAnsi="Times New Roman" w:cs="Times New Roman"/>
                <w:b/>
                <w:bCs/>
                <w:noProof/>
                <w:webHidden/>
              </w:rPr>
              <w:fldChar w:fldCharType="end"/>
            </w:r>
          </w:hyperlink>
        </w:p>
        <w:p w14:paraId="0047469F" w14:textId="4A26B7DB"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3" w:history="1">
            <w:r w:rsidR="00541DDF" w:rsidRPr="007A18E7">
              <w:rPr>
                <w:rStyle w:val="Hyperlink"/>
                <w:rFonts w:ascii="Times New Roman" w:hAnsi="Times New Roman" w:cs="Times New Roman"/>
                <w:b/>
                <w:bCs/>
                <w:noProof/>
                <w:lang w:val="vi-VN"/>
              </w:rPr>
              <w:t>3.1.4. Thanh tìm kiếm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_Toc118814413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40</w:t>
            </w:r>
            <w:r w:rsidR="00541DDF" w:rsidRPr="007A18E7">
              <w:rPr>
                <w:rFonts w:ascii="Times New Roman" w:hAnsi="Times New Roman" w:cs="Times New Roman"/>
                <w:b/>
                <w:bCs/>
                <w:noProof/>
                <w:webHidden/>
              </w:rPr>
              <w:fldChar w:fldCharType="end"/>
            </w:r>
          </w:hyperlink>
        </w:p>
        <w:p w14:paraId="496D0173" w14:textId="1AB2506A"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4" w:history="1">
            <w:r w:rsidR="00541DDF" w:rsidRPr="007A18E7">
              <w:rPr>
                <w:rStyle w:val="Hyperlink"/>
                <w:rFonts w:ascii="Times New Roman" w:hAnsi="Times New Roman" w:cs="Times New Roman"/>
                <w:b/>
                <w:bCs/>
                <w:noProof/>
                <w:lang w:val="vi-VN"/>
              </w:rPr>
              <w:t xml:space="preserve">3.1.5. </w:t>
            </w:r>
            <w:r w:rsidR="00541DDF" w:rsidRPr="007A18E7">
              <w:rPr>
                <w:rStyle w:val="Hyperlink"/>
                <w:rFonts w:ascii="Times New Roman" w:hAnsi="Times New Roman" w:cs="Times New Roman"/>
                <w:b/>
                <w:bCs/>
                <w:noProof/>
              </w:rPr>
              <w:t>Thêm vào giỏ hàng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41</w:t>
            </w:r>
            <w:r w:rsidR="00541DDF" w:rsidRPr="007A18E7">
              <w:rPr>
                <w:rFonts w:ascii="Times New Roman" w:hAnsi="Times New Roman" w:cs="Times New Roman"/>
                <w:b/>
                <w:bCs/>
                <w:noProof/>
                <w:webHidden/>
              </w:rPr>
              <w:fldChar w:fldCharType="end"/>
            </w:r>
          </w:hyperlink>
        </w:p>
        <w:p w14:paraId="75DD81C0" w14:textId="025291B7"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5"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.1.6. </w:t>
            </w:r>
            <w:r w:rsidR="00541DDF" w:rsidRPr="007A18E7">
              <w:rPr>
                <w:rStyle w:val="Hyperlink"/>
                <w:rFonts w:ascii="Times New Roman" w:hAnsi="Times New Roman" w:cs="Times New Roman"/>
                <w:b/>
                <w:bCs/>
                <w:noProof/>
              </w:rPr>
              <w:t>Thanh toán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_Toc118814415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41</w:t>
            </w:r>
            <w:r w:rsidR="00541DDF" w:rsidRPr="007A18E7">
              <w:rPr>
                <w:rFonts w:ascii="Times New Roman" w:hAnsi="Times New Roman" w:cs="Times New Roman"/>
                <w:b/>
                <w:bCs/>
                <w:noProof/>
                <w:webHidden/>
              </w:rPr>
              <w:fldChar w:fldCharType="end"/>
            </w:r>
          </w:hyperlink>
        </w:p>
        <w:p w14:paraId="4DC79D55" w14:textId="66678BD8"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6"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.1.7. </w:t>
            </w:r>
            <w:r w:rsidR="00541DDF" w:rsidRPr="007A18E7">
              <w:rPr>
                <w:rStyle w:val="Hyperlink"/>
                <w:rFonts w:ascii="Times New Roman" w:hAnsi="Times New Roman" w:cs="Times New Roman"/>
                <w:b/>
                <w:bCs/>
                <w:noProof/>
              </w:rPr>
              <w:t>Đánh giá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_Toc118814416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42</w:t>
            </w:r>
            <w:r w:rsidR="00541DDF" w:rsidRPr="007A18E7">
              <w:rPr>
                <w:rFonts w:ascii="Times New Roman" w:hAnsi="Times New Roman" w:cs="Times New Roman"/>
                <w:b/>
                <w:bCs/>
                <w:noProof/>
                <w:webHidden/>
              </w:rPr>
              <w:fldChar w:fldCharType="end"/>
            </w:r>
          </w:hyperlink>
        </w:p>
        <w:p w14:paraId="7DEBA602" w14:textId="444A439D"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17" w:history="1">
            <w:r w:rsidR="00541DDF" w:rsidRPr="007A18E7">
              <w:rPr>
                <w:rStyle w:val="Hyperlink"/>
                <w:rFonts w:ascii="Times New Roman" w:hAnsi="Times New Roman" w:cs="Times New Roman"/>
                <w:b/>
                <w:bCs/>
                <w:noProof/>
                <w:lang w:val="vi-VN"/>
              </w:rPr>
              <w:t>3.1.8.</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lang w:val="vi-VN"/>
              </w:rPr>
              <w:t>Bình luận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42</w:t>
            </w:r>
            <w:r w:rsidR="00541DDF" w:rsidRPr="007A18E7">
              <w:rPr>
                <w:rFonts w:ascii="Times New Roman" w:hAnsi="Times New Roman" w:cs="Times New Roman"/>
                <w:b/>
                <w:bCs/>
                <w:noProof/>
                <w:webHidden/>
              </w:rPr>
              <w:fldChar w:fldCharType="end"/>
            </w:r>
          </w:hyperlink>
        </w:p>
        <w:p w14:paraId="544C9CA7" w14:textId="4C95FC1B" w:rsidR="00541DDF" w:rsidRPr="007A18E7" w:rsidRDefault="00000000">
          <w:pPr>
            <w:pStyle w:val="TOC3"/>
            <w:tabs>
              <w:tab w:val="left" w:pos="1320"/>
              <w:tab w:val="right" w:leader="dot" w:pos="9350"/>
            </w:tabs>
            <w:rPr>
              <w:rFonts w:ascii="Times New Roman" w:eastAsiaTheme="minorEastAsia" w:hAnsi="Times New Roman" w:cs="Times New Roman"/>
              <w:b/>
              <w:bCs/>
              <w:noProof/>
            </w:rPr>
          </w:pPr>
          <w:hyperlink w:anchor="_Toc118814418" w:history="1">
            <w:r w:rsidR="00541DDF" w:rsidRPr="007A18E7">
              <w:rPr>
                <w:rStyle w:val="Hyperlink"/>
                <w:rFonts w:ascii="Times New Roman" w:hAnsi="Times New Roman" w:cs="Times New Roman"/>
                <w:b/>
                <w:bCs/>
                <w:noProof/>
                <w:lang w:val="vi-VN"/>
              </w:rPr>
              <w:t>3.1.9.</w:t>
            </w:r>
            <w:r w:rsidR="00714B32">
              <w:rPr>
                <w:rFonts w:ascii="Times New Roman" w:eastAsiaTheme="minorEastAsia" w:hAnsi="Times New Roman" w:cs="Times New Roman"/>
                <w:b/>
                <w:bCs/>
                <w:noProof/>
                <w:lang w:val="vi-VN"/>
              </w:rPr>
              <w:t xml:space="preserve"> </w:t>
            </w:r>
            <w:r w:rsidR="00541DDF" w:rsidRPr="007A18E7">
              <w:rPr>
                <w:rStyle w:val="Hyperlink"/>
                <w:rFonts w:ascii="Times New Roman" w:hAnsi="Times New Roman" w:cs="Times New Roman"/>
                <w:b/>
                <w:bCs/>
                <w:noProof/>
              </w:rPr>
              <w:t>Đề xuất sản phẩm</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43</w:t>
            </w:r>
            <w:r w:rsidR="00541DDF" w:rsidRPr="007A18E7">
              <w:rPr>
                <w:rFonts w:ascii="Times New Roman" w:hAnsi="Times New Roman" w:cs="Times New Roman"/>
                <w:b/>
                <w:bCs/>
                <w:noProof/>
                <w:webHidden/>
              </w:rPr>
              <w:fldChar w:fldCharType="end"/>
            </w:r>
          </w:hyperlink>
        </w:p>
        <w:p w14:paraId="1A228B50" w14:textId="554365E3"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19"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.2.1. </w:t>
            </w:r>
            <w:r w:rsidR="00541DDF" w:rsidRPr="007A18E7">
              <w:rPr>
                <w:rStyle w:val="Hyperlink"/>
                <w:rFonts w:ascii="Times New Roman" w:hAnsi="Times New Roman" w:cs="Times New Roman"/>
                <w:b/>
                <w:bCs/>
                <w:noProof/>
              </w:rPr>
              <w:t>Nút trở về đầu trang</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_Toc118814419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43</w:t>
            </w:r>
            <w:r w:rsidR="00541DDF" w:rsidRPr="007A18E7">
              <w:rPr>
                <w:rFonts w:ascii="Times New Roman" w:hAnsi="Times New Roman" w:cs="Times New Roman"/>
                <w:b/>
                <w:bCs/>
                <w:noProof/>
                <w:webHidden/>
              </w:rPr>
              <w:fldChar w:fldCharType="end"/>
            </w:r>
          </w:hyperlink>
        </w:p>
        <w:p w14:paraId="3A472AF8" w14:textId="7F68EB2D"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20"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.2.2. </w:t>
            </w:r>
            <w:r w:rsidR="00541DDF" w:rsidRPr="007A18E7">
              <w:rPr>
                <w:rStyle w:val="Hyperlink"/>
                <w:rFonts w:ascii="Times New Roman" w:hAnsi="Times New Roman" w:cs="Times New Roman"/>
                <w:b/>
                <w:bCs/>
                <w:noProof/>
              </w:rPr>
              <w:t>Thêm sản phẩm yêu thích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_Toc118814420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44</w:t>
            </w:r>
            <w:r w:rsidR="00541DDF" w:rsidRPr="007A18E7">
              <w:rPr>
                <w:rFonts w:ascii="Times New Roman" w:hAnsi="Times New Roman" w:cs="Times New Roman"/>
                <w:b/>
                <w:bCs/>
                <w:noProof/>
                <w:webHidden/>
              </w:rPr>
              <w:fldChar w:fldCharType="end"/>
            </w:r>
          </w:hyperlink>
        </w:p>
        <w:p w14:paraId="57483AB1" w14:textId="325EC79C" w:rsidR="00541DDF" w:rsidRPr="007A18E7" w:rsidRDefault="00000000">
          <w:pPr>
            <w:pStyle w:val="TOC3"/>
            <w:tabs>
              <w:tab w:val="right" w:leader="dot" w:pos="9350"/>
            </w:tabs>
            <w:rPr>
              <w:rFonts w:ascii="Times New Roman" w:eastAsiaTheme="minorEastAsia" w:hAnsi="Times New Roman" w:cs="Times New Roman"/>
              <w:b/>
              <w:bCs/>
              <w:noProof/>
            </w:rPr>
          </w:pPr>
          <w:hyperlink w:anchor="_Toc118814421" w:history="1">
            <w:r w:rsidR="00541DDF" w:rsidRPr="007A18E7">
              <w:rPr>
                <w:rStyle w:val="Hyperlink"/>
                <w:rFonts w:ascii="Times New Roman" w:hAnsi="Times New Roman" w:cs="Times New Roman"/>
                <w:b/>
                <w:bCs/>
                <w:noProof/>
              </w:rPr>
              <w:t>3</w:t>
            </w:r>
            <w:r w:rsidR="00541DDF" w:rsidRPr="007A18E7">
              <w:rPr>
                <w:rStyle w:val="Hyperlink"/>
                <w:rFonts w:ascii="Times New Roman" w:hAnsi="Times New Roman" w:cs="Times New Roman"/>
                <w:b/>
                <w:bCs/>
                <w:noProof/>
                <w:lang w:val="vi-VN"/>
              </w:rPr>
              <w:t xml:space="preserve">.2.3. </w:t>
            </w:r>
            <w:r w:rsidR="00541DDF" w:rsidRPr="007A18E7">
              <w:rPr>
                <w:rStyle w:val="Hyperlink"/>
                <w:rFonts w:ascii="Times New Roman" w:hAnsi="Times New Roman" w:cs="Times New Roman"/>
                <w:b/>
                <w:bCs/>
                <w:noProof/>
              </w:rPr>
              <w:t>Xóa sản phẩm yêu thích</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_Toc118814421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44</w:t>
            </w:r>
            <w:r w:rsidR="00541DDF" w:rsidRPr="007A18E7">
              <w:rPr>
                <w:rFonts w:ascii="Times New Roman" w:hAnsi="Times New Roman" w:cs="Times New Roman"/>
                <w:b/>
                <w:bCs/>
                <w:noProof/>
                <w:webHidden/>
              </w:rPr>
              <w:fldChar w:fldCharType="end"/>
            </w:r>
          </w:hyperlink>
        </w:p>
        <w:p w14:paraId="7443DCED" w14:textId="554F0EDE" w:rsidR="00541DDF" w:rsidRPr="007A18E7" w:rsidRDefault="00000000" w:rsidP="00714B32">
          <w:pPr>
            <w:pStyle w:val="TOC3"/>
            <w:tabs>
              <w:tab w:val="right" w:leader="dot" w:pos="9350"/>
            </w:tabs>
            <w:rPr>
              <w:rFonts w:ascii="Times New Roman" w:eastAsiaTheme="minorEastAsia" w:hAnsi="Times New Roman" w:cs="Times New Roman"/>
              <w:b/>
              <w:bCs/>
              <w:noProof/>
            </w:rPr>
          </w:pPr>
          <w:hyperlink w:anchor="_Toc118814422" w:history="1">
            <w:r w:rsidR="00541DDF" w:rsidRPr="007A18E7">
              <w:rPr>
                <w:rStyle w:val="Hyperlink"/>
                <w:rFonts w:ascii="Times New Roman" w:hAnsi="Times New Roman" w:cs="Times New Roman"/>
                <w:b/>
                <w:bCs/>
                <w:noProof/>
              </w:rPr>
              <w:t>3.2.4. Đăng ký</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_Toc118814422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45</w:t>
            </w:r>
            <w:r w:rsidR="00541DDF" w:rsidRPr="007A18E7">
              <w:rPr>
                <w:rFonts w:ascii="Times New Roman" w:hAnsi="Times New Roman" w:cs="Times New Roman"/>
                <w:b/>
                <w:bCs/>
                <w:noProof/>
                <w:webHidden/>
              </w:rPr>
              <w:fldChar w:fldCharType="end"/>
            </w:r>
          </w:hyperlink>
        </w:p>
        <w:p w14:paraId="0A2CC30C" w14:textId="1C917E89" w:rsidR="00541DDF" w:rsidRPr="007A18E7" w:rsidRDefault="00000000" w:rsidP="007A18E7">
          <w:pPr>
            <w:pStyle w:val="TOC3"/>
            <w:tabs>
              <w:tab w:val="right" w:leader="dot" w:pos="9350"/>
            </w:tabs>
            <w:rPr>
              <w:rFonts w:ascii="Times New Roman" w:eastAsiaTheme="minorEastAsia" w:hAnsi="Times New Roman" w:cs="Times New Roman"/>
              <w:b/>
              <w:bCs/>
              <w:noProof/>
            </w:rPr>
          </w:pPr>
          <w:hyperlink w:anchor="_Toc118814424" w:history="1">
            <w:r w:rsidR="00541DDF" w:rsidRPr="007A18E7">
              <w:rPr>
                <w:rStyle w:val="Hyperlink"/>
                <w:rFonts w:ascii="Times New Roman" w:hAnsi="Times New Roman" w:cs="Times New Roman"/>
                <w:b/>
                <w:bCs/>
                <w:noProof/>
              </w:rPr>
              <w:t>3.2.5. Đăng nhập</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_Toc118814424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47</w:t>
            </w:r>
            <w:r w:rsidR="00541DDF" w:rsidRPr="007A18E7">
              <w:rPr>
                <w:rFonts w:ascii="Times New Roman" w:hAnsi="Times New Roman" w:cs="Times New Roman"/>
                <w:b/>
                <w:bCs/>
                <w:noProof/>
                <w:webHidden/>
              </w:rPr>
              <w:fldChar w:fldCharType="end"/>
            </w:r>
          </w:hyperlink>
        </w:p>
        <w:p w14:paraId="72434932" w14:textId="401854F4"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427" w:history="1">
            <w:r w:rsidR="00541DDF" w:rsidRPr="007A18E7">
              <w:rPr>
                <w:rStyle w:val="Hyperlink"/>
                <w:rFonts w:ascii="Times New Roman" w:hAnsi="Times New Roman" w:cs="Times New Roman"/>
                <w:b/>
                <w:bCs/>
                <w:noProof/>
              </w:rPr>
              <w:t>CHƯƠNG</w:t>
            </w:r>
            <w:r w:rsidR="00541DDF" w:rsidRPr="007A18E7">
              <w:rPr>
                <w:rStyle w:val="Hyperlink"/>
                <w:rFonts w:ascii="Times New Roman" w:hAnsi="Times New Roman" w:cs="Times New Roman"/>
                <w:b/>
                <w:bCs/>
                <w:noProof/>
                <w:lang w:val="vi-VN"/>
              </w:rPr>
              <w:t xml:space="preserve"> 4: KẾT LUẬN VÀ HƯỚNG PHÁT TRIỂN</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_Toc118814427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49</w:t>
            </w:r>
            <w:r w:rsidR="00541DDF" w:rsidRPr="007A18E7">
              <w:rPr>
                <w:rFonts w:ascii="Times New Roman" w:hAnsi="Times New Roman" w:cs="Times New Roman"/>
                <w:b/>
                <w:bCs/>
                <w:noProof/>
                <w:webHidden/>
              </w:rPr>
              <w:fldChar w:fldCharType="end"/>
            </w:r>
          </w:hyperlink>
        </w:p>
        <w:p w14:paraId="1A5BF8F4" w14:textId="47F52A75"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428" w:history="1">
            <w:r w:rsidR="00541DDF" w:rsidRPr="007A18E7">
              <w:rPr>
                <w:rStyle w:val="Hyperlink"/>
                <w:rFonts w:ascii="Times New Roman" w:hAnsi="Times New Roman" w:cs="Times New Roman"/>
                <w:b/>
                <w:bCs/>
                <w:noProof/>
              </w:rPr>
              <w:t>TÀI</w:t>
            </w:r>
            <w:r w:rsidR="00541DDF" w:rsidRPr="007A18E7">
              <w:rPr>
                <w:rStyle w:val="Hyperlink"/>
                <w:rFonts w:ascii="Times New Roman" w:hAnsi="Times New Roman" w:cs="Times New Roman"/>
                <w:b/>
                <w:bCs/>
                <w:noProof/>
                <w:lang w:val="vi-VN"/>
              </w:rPr>
              <w:t xml:space="preserve"> LIỆU THAM KHẢO</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_Toc118814428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50</w:t>
            </w:r>
            <w:r w:rsidR="00541DDF" w:rsidRPr="007A18E7">
              <w:rPr>
                <w:rFonts w:ascii="Times New Roman" w:hAnsi="Times New Roman" w:cs="Times New Roman"/>
                <w:b/>
                <w:bCs/>
                <w:noProof/>
                <w:webHidden/>
              </w:rPr>
              <w:fldChar w:fldCharType="end"/>
            </w:r>
          </w:hyperlink>
        </w:p>
        <w:p w14:paraId="556A70CC" w14:textId="4DCADA1F" w:rsidR="00541DDF" w:rsidRPr="007A18E7" w:rsidRDefault="00000000">
          <w:pPr>
            <w:pStyle w:val="TOC1"/>
            <w:tabs>
              <w:tab w:val="right" w:leader="dot" w:pos="9350"/>
            </w:tabs>
            <w:rPr>
              <w:rFonts w:ascii="Times New Roman" w:eastAsiaTheme="minorEastAsia" w:hAnsi="Times New Roman" w:cs="Times New Roman"/>
              <w:b/>
              <w:bCs/>
              <w:noProof/>
            </w:rPr>
          </w:pPr>
          <w:hyperlink w:anchor="_Toc118814429" w:history="1">
            <w:r w:rsidR="00541DDF" w:rsidRPr="007A18E7">
              <w:rPr>
                <w:rStyle w:val="Hyperlink"/>
                <w:rFonts w:ascii="Times New Roman" w:hAnsi="Times New Roman" w:cs="Times New Roman"/>
                <w:b/>
                <w:bCs/>
                <w:noProof/>
                <w:lang w:val="vi-VN"/>
              </w:rPr>
              <w:t>PHÂN CÔNG CÔNG VIỆC</w:t>
            </w:r>
            <w:r w:rsidR="00541DDF" w:rsidRPr="007A18E7">
              <w:rPr>
                <w:rFonts w:ascii="Times New Roman" w:hAnsi="Times New Roman" w:cs="Times New Roman"/>
                <w:b/>
                <w:bCs/>
                <w:noProof/>
                <w:webHidden/>
              </w:rPr>
              <w:tab/>
            </w:r>
            <w:r w:rsidR="00541DDF" w:rsidRPr="007A18E7">
              <w:rPr>
                <w:rFonts w:ascii="Times New Roman" w:hAnsi="Times New Roman" w:cs="Times New Roman"/>
                <w:b/>
                <w:bCs/>
                <w:noProof/>
                <w:webHidden/>
              </w:rPr>
              <w:fldChar w:fldCharType="begin"/>
            </w:r>
            <w:r w:rsidR="00541DDF" w:rsidRPr="007A18E7">
              <w:rPr>
                <w:rFonts w:ascii="Times New Roman" w:hAnsi="Times New Roman" w:cs="Times New Roman"/>
                <w:b/>
                <w:bCs/>
                <w:noProof/>
                <w:webHidden/>
              </w:rPr>
              <w:instrText xml:space="preserve"> PAGEREF _Toc118814429 \h </w:instrText>
            </w:r>
            <w:r w:rsidR="00541DDF" w:rsidRPr="007A18E7">
              <w:rPr>
                <w:rFonts w:ascii="Times New Roman" w:hAnsi="Times New Roman" w:cs="Times New Roman"/>
                <w:b/>
                <w:bCs/>
                <w:noProof/>
                <w:webHidden/>
              </w:rPr>
            </w:r>
            <w:r w:rsidR="00541DDF" w:rsidRPr="007A18E7">
              <w:rPr>
                <w:rFonts w:ascii="Times New Roman" w:hAnsi="Times New Roman" w:cs="Times New Roman"/>
                <w:b/>
                <w:bCs/>
                <w:noProof/>
                <w:webHidden/>
              </w:rPr>
              <w:fldChar w:fldCharType="separate"/>
            </w:r>
            <w:r w:rsidR="00596E8F">
              <w:rPr>
                <w:rFonts w:ascii="Times New Roman" w:hAnsi="Times New Roman" w:cs="Times New Roman"/>
                <w:b/>
                <w:bCs/>
                <w:noProof/>
                <w:webHidden/>
              </w:rPr>
              <w:t>51</w:t>
            </w:r>
            <w:r w:rsidR="00541DDF" w:rsidRPr="007A18E7">
              <w:rPr>
                <w:rFonts w:ascii="Times New Roman" w:hAnsi="Times New Roman" w:cs="Times New Roman"/>
                <w:b/>
                <w:bCs/>
                <w:noProof/>
                <w:webHidden/>
              </w:rPr>
              <w:fldChar w:fldCharType="end"/>
            </w:r>
          </w:hyperlink>
        </w:p>
        <w:p w14:paraId="66D1E16A" w14:textId="6F7618E0" w:rsidR="00A2694B" w:rsidRPr="00655A1C" w:rsidRDefault="00A2694B">
          <w:pPr>
            <w:rPr>
              <w:rFonts w:ascii="Times New Roman" w:hAnsi="Times New Roman" w:cs="Times New Roman"/>
            </w:rPr>
          </w:pPr>
          <w:r w:rsidRPr="007A18E7">
            <w:rPr>
              <w:rFonts w:ascii="Times New Roman" w:hAnsi="Times New Roman" w:cs="Times New Roman"/>
              <w:b/>
              <w:bCs/>
              <w:noProof/>
              <w:sz w:val="26"/>
              <w:szCs w:val="26"/>
            </w:rPr>
            <w:fldChar w:fldCharType="end"/>
          </w:r>
        </w:p>
      </w:sdtContent>
    </w:sdt>
    <w:p w14:paraId="175E37DB" w14:textId="77777777" w:rsidR="00C72336" w:rsidRPr="00655A1C" w:rsidRDefault="00C72336" w:rsidP="00C72336">
      <w:pPr>
        <w:pStyle w:val="ListParagraph"/>
        <w:rPr>
          <w:rFonts w:ascii="Times New Roman" w:hAnsi="Times New Roman" w:cs="Times New Roman"/>
          <w:sz w:val="26"/>
          <w:szCs w:val="26"/>
          <w:lang w:val="vi-VN"/>
        </w:rPr>
      </w:pPr>
    </w:p>
    <w:p w14:paraId="2E371BF1" w14:textId="62709471" w:rsidR="00C72336" w:rsidRPr="00655A1C" w:rsidRDefault="00C72336" w:rsidP="00C72336">
      <w:pPr>
        <w:pStyle w:val="ListParagraph"/>
        <w:rPr>
          <w:rFonts w:ascii="Times New Roman" w:hAnsi="Times New Roman" w:cs="Times New Roman"/>
          <w:sz w:val="26"/>
          <w:szCs w:val="26"/>
          <w:lang w:val="vi-VN"/>
        </w:rPr>
      </w:pPr>
    </w:p>
    <w:p w14:paraId="13FBA804" w14:textId="386969AF" w:rsidR="00A2694B" w:rsidRPr="00655A1C" w:rsidRDefault="00A2694B" w:rsidP="00C72336">
      <w:pPr>
        <w:pStyle w:val="ListParagraph"/>
        <w:rPr>
          <w:rFonts w:ascii="Times New Roman" w:hAnsi="Times New Roman" w:cs="Times New Roman"/>
          <w:sz w:val="26"/>
          <w:szCs w:val="26"/>
          <w:lang w:val="vi-VN"/>
        </w:rPr>
      </w:pPr>
    </w:p>
    <w:p w14:paraId="3F083C4F" w14:textId="20477037" w:rsidR="00A2694B" w:rsidRPr="00655A1C" w:rsidRDefault="00A2694B" w:rsidP="00C72336">
      <w:pPr>
        <w:pStyle w:val="ListParagraph"/>
        <w:rPr>
          <w:rFonts w:ascii="Times New Roman" w:hAnsi="Times New Roman" w:cs="Times New Roman"/>
          <w:sz w:val="26"/>
          <w:szCs w:val="26"/>
          <w:lang w:val="vi-VN"/>
        </w:rPr>
      </w:pPr>
    </w:p>
    <w:p w14:paraId="6FA8C26C" w14:textId="7D3A63D7" w:rsidR="00A2694B" w:rsidRPr="00655A1C" w:rsidRDefault="00A2694B" w:rsidP="00C72336">
      <w:pPr>
        <w:pStyle w:val="ListParagraph"/>
        <w:rPr>
          <w:rFonts w:ascii="Times New Roman" w:hAnsi="Times New Roman" w:cs="Times New Roman"/>
          <w:sz w:val="26"/>
          <w:szCs w:val="26"/>
          <w:lang w:val="vi-VN"/>
        </w:rPr>
      </w:pPr>
    </w:p>
    <w:p w14:paraId="4415305B" w14:textId="061CACE0" w:rsidR="00A2694B" w:rsidRPr="00655A1C" w:rsidRDefault="00A2694B" w:rsidP="00C72336">
      <w:pPr>
        <w:pStyle w:val="ListParagraph"/>
        <w:rPr>
          <w:rFonts w:ascii="Times New Roman" w:hAnsi="Times New Roman" w:cs="Times New Roman"/>
          <w:sz w:val="26"/>
          <w:szCs w:val="26"/>
          <w:lang w:val="vi-VN"/>
        </w:rPr>
      </w:pPr>
    </w:p>
    <w:p w14:paraId="1520CE91" w14:textId="5DB6A4F6" w:rsidR="00A2694B" w:rsidRPr="00655A1C" w:rsidRDefault="00A2694B" w:rsidP="00C72336">
      <w:pPr>
        <w:pStyle w:val="ListParagraph"/>
        <w:rPr>
          <w:rFonts w:ascii="Times New Roman" w:hAnsi="Times New Roman" w:cs="Times New Roman"/>
          <w:sz w:val="26"/>
          <w:szCs w:val="26"/>
          <w:lang w:val="vi-VN"/>
        </w:rPr>
      </w:pPr>
    </w:p>
    <w:p w14:paraId="42E36B33" w14:textId="3057E238" w:rsidR="00A2694B" w:rsidRPr="00655A1C" w:rsidRDefault="00A2694B" w:rsidP="00C72336">
      <w:pPr>
        <w:pStyle w:val="ListParagraph"/>
        <w:rPr>
          <w:rFonts w:ascii="Times New Roman" w:hAnsi="Times New Roman" w:cs="Times New Roman"/>
          <w:sz w:val="26"/>
          <w:szCs w:val="26"/>
          <w:lang w:val="vi-VN"/>
        </w:rPr>
      </w:pPr>
    </w:p>
    <w:p w14:paraId="368E4288" w14:textId="457021EB" w:rsidR="00A2694B" w:rsidRPr="00655A1C" w:rsidRDefault="00A2694B" w:rsidP="00C72336">
      <w:pPr>
        <w:pStyle w:val="ListParagraph"/>
        <w:rPr>
          <w:rFonts w:ascii="Times New Roman" w:hAnsi="Times New Roman" w:cs="Times New Roman"/>
          <w:sz w:val="26"/>
          <w:szCs w:val="26"/>
          <w:lang w:val="vi-VN"/>
        </w:rPr>
      </w:pPr>
    </w:p>
    <w:p w14:paraId="79D21480" w14:textId="25F3C36E" w:rsidR="00A2694B" w:rsidRPr="00655A1C" w:rsidRDefault="00A2694B" w:rsidP="00C72336">
      <w:pPr>
        <w:pStyle w:val="ListParagraph"/>
        <w:rPr>
          <w:rFonts w:ascii="Times New Roman" w:hAnsi="Times New Roman" w:cs="Times New Roman"/>
          <w:sz w:val="26"/>
          <w:szCs w:val="26"/>
          <w:lang w:val="vi-VN"/>
        </w:rPr>
      </w:pPr>
    </w:p>
    <w:p w14:paraId="139D2190" w14:textId="1D7F4531" w:rsidR="00A2694B" w:rsidRPr="00655A1C" w:rsidRDefault="00A2694B" w:rsidP="00C72336">
      <w:pPr>
        <w:pStyle w:val="ListParagraph"/>
        <w:rPr>
          <w:rFonts w:ascii="Times New Roman" w:hAnsi="Times New Roman" w:cs="Times New Roman"/>
          <w:sz w:val="26"/>
          <w:szCs w:val="26"/>
          <w:lang w:val="vi-VN"/>
        </w:rPr>
      </w:pPr>
    </w:p>
    <w:p w14:paraId="368E2BB6" w14:textId="36F8CAC2" w:rsidR="00A2694B" w:rsidRPr="00655A1C" w:rsidRDefault="00A2694B" w:rsidP="00C72336">
      <w:pPr>
        <w:pStyle w:val="ListParagraph"/>
        <w:rPr>
          <w:rFonts w:ascii="Times New Roman" w:hAnsi="Times New Roman" w:cs="Times New Roman"/>
          <w:sz w:val="26"/>
          <w:szCs w:val="26"/>
          <w:lang w:val="vi-VN"/>
        </w:rPr>
      </w:pPr>
    </w:p>
    <w:p w14:paraId="018743AE" w14:textId="176F99DB" w:rsidR="00A2694B" w:rsidRPr="00655A1C" w:rsidRDefault="00A2694B" w:rsidP="00C72336">
      <w:pPr>
        <w:pStyle w:val="ListParagraph"/>
        <w:rPr>
          <w:rFonts w:ascii="Times New Roman" w:hAnsi="Times New Roman" w:cs="Times New Roman"/>
          <w:sz w:val="26"/>
          <w:szCs w:val="26"/>
          <w:lang w:val="vi-VN"/>
        </w:rPr>
      </w:pPr>
    </w:p>
    <w:p w14:paraId="2F6E2BA5" w14:textId="3023656D" w:rsidR="00A2694B" w:rsidRPr="00655A1C" w:rsidRDefault="00A2694B" w:rsidP="00C72336">
      <w:pPr>
        <w:pStyle w:val="ListParagraph"/>
        <w:rPr>
          <w:rFonts w:ascii="Times New Roman" w:hAnsi="Times New Roman" w:cs="Times New Roman"/>
          <w:sz w:val="26"/>
          <w:szCs w:val="26"/>
          <w:lang w:val="vi-VN"/>
        </w:rPr>
      </w:pPr>
    </w:p>
    <w:p w14:paraId="58F6E2C2" w14:textId="14E4D414" w:rsidR="00A2694B" w:rsidRPr="00655A1C" w:rsidRDefault="00A2694B" w:rsidP="00C72336">
      <w:pPr>
        <w:pStyle w:val="ListParagraph"/>
        <w:rPr>
          <w:rFonts w:ascii="Times New Roman" w:hAnsi="Times New Roman" w:cs="Times New Roman"/>
          <w:sz w:val="26"/>
          <w:szCs w:val="26"/>
          <w:lang w:val="vi-VN"/>
        </w:rPr>
      </w:pPr>
    </w:p>
    <w:p w14:paraId="29A8AEA7" w14:textId="17A5676A" w:rsidR="00A2694B" w:rsidRPr="00655A1C" w:rsidRDefault="00A2694B" w:rsidP="00C72336">
      <w:pPr>
        <w:pStyle w:val="ListParagraph"/>
        <w:rPr>
          <w:rFonts w:ascii="Times New Roman" w:hAnsi="Times New Roman" w:cs="Times New Roman"/>
          <w:sz w:val="26"/>
          <w:szCs w:val="26"/>
          <w:lang w:val="vi-VN"/>
        </w:rPr>
      </w:pPr>
    </w:p>
    <w:p w14:paraId="3F7D15F7" w14:textId="778ED94B" w:rsidR="00A2694B" w:rsidRPr="00655A1C" w:rsidRDefault="00A2694B" w:rsidP="00C72336">
      <w:pPr>
        <w:pStyle w:val="ListParagraph"/>
        <w:rPr>
          <w:rFonts w:ascii="Times New Roman" w:hAnsi="Times New Roman" w:cs="Times New Roman"/>
          <w:sz w:val="26"/>
          <w:szCs w:val="26"/>
          <w:lang w:val="vi-VN"/>
        </w:rPr>
      </w:pPr>
    </w:p>
    <w:p w14:paraId="3E330FC0" w14:textId="03EA9271" w:rsidR="00A2694B" w:rsidRPr="00655A1C" w:rsidRDefault="00A2694B" w:rsidP="00C72336">
      <w:pPr>
        <w:pStyle w:val="ListParagraph"/>
        <w:rPr>
          <w:rFonts w:ascii="Times New Roman" w:hAnsi="Times New Roman" w:cs="Times New Roman"/>
          <w:sz w:val="26"/>
          <w:szCs w:val="26"/>
          <w:lang w:val="vi-VN"/>
        </w:rPr>
      </w:pPr>
    </w:p>
    <w:p w14:paraId="5900AA81" w14:textId="48329CC3" w:rsidR="00A2694B" w:rsidRPr="00655A1C" w:rsidRDefault="00A2694B" w:rsidP="00C72336">
      <w:pPr>
        <w:pStyle w:val="ListParagraph"/>
        <w:rPr>
          <w:rFonts w:ascii="Times New Roman" w:hAnsi="Times New Roman" w:cs="Times New Roman"/>
          <w:sz w:val="26"/>
          <w:szCs w:val="26"/>
          <w:lang w:val="vi-VN"/>
        </w:rPr>
      </w:pPr>
    </w:p>
    <w:p w14:paraId="58B4C306" w14:textId="576110C2" w:rsidR="00A2694B" w:rsidRPr="00655A1C" w:rsidRDefault="00A2694B" w:rsidP="00C72336">
      <w:pPr>
        <w:pStyle w:val="ListParagraph"/>
        <w:rPr>
          <w:rFonts w:ascii="Times New Roman" w:hAnsi="Times New Roman" w:cs="Times New Roman"/>
          <w:sz w:val="26"/>
          <w:szCs w:val="26"/>
          <w:lang w:val="vi-VN"/>
        </w:rPr>
      </w:pPr>
    </w:p>
    <w:p w14:paraId="41CCC828" w14:textId="1E28B139" w:rsidR="00A2694B" w:rsidRPr="00655A1C" w:rsidRDefault="00A2694B" w:rsidP="00C72336">
      <w:pPr>
        <w:pStyle w:val="ListParagraph"/>
        <w:rPr>
          <w:rFonts w:ascii="Times New Roman" w:hAnsi="Times New Roman" w:cs="Times New Roman"/>
          <w:sz w:val="26"/>
          <w:szCs w:val="26"/>
          <w:lang w:val="vi-VN"/>
        </w:rPr>
      </w:pPr>
    </w:p>
    <w:p w14:paraId="1A239021" w14:textId="11FEA918" w:rsidR="00A2694B" w:rsidRDefault="00A2694B" w:rsidP="00C72336">
      <w:pPr>
        <w:pStyle w:val="ListParagraph"/>
        <w:rPr>
          <w:rFonts w:ascii="Times New Roman" w:hAnsi="Times New Roman" w:cs="Times New Roman"/>
          <w:sz w:val="26"/>
          <w:szCs w:val="26"/>
          <w:lang w:val="vi-VN"/>
        </w:rPr>
      </w:pPr>
    </w:p>
    <w:p w14:paraId="71A9BE14" w14:textId="3C6E6432" w:rsidR="00055629" w:rsidRDefault="00055629" w:rsidP="00C72336">
      <w:pPr>
        <w:pStyle w:val="ListParagraph"/>
        <w:rPr>
          <w:rFonts w:ascii="Times New Roman" w:hAnsi="Times New Roman" w:cs="Times New Roman"/>
          <w:sz w:val="26"/>
          <w:szCs w:val="26"/>
          <w:lang w:val="vi-VN"/>
        </w:rPr>
      </w:pPr>
    </w:p>
    <w:p w14:paraId="72069DC4" w14:textId="02DF4C9C" w:rsidR="00055629" w:rsidRDefault="00055629" w:rsidP="00C72336">
      <w:pPr>
        <w:pStyle w:val="ListParagraph"/>
        <w:rPr>
          <w:rFonts w:ascii="Times New Roman" w:hAnsi="Times New Roman" w:cs="Times New Roman"/>
          <w:sz w:val="26"/>
          <w:szCs w:val="26"/>
          <w:lang w:val="vi-VN"/>
        </w:rPr>
      </w:pPr>
    </w:p>
    <w:p w14:paraId="4B8ABF6F" w14:textId="24DED919" w:rsidR="00055629" w:rsidRDefault="00055629" w:rsidP="00C72336">
      <w:pPr>
        <w:pStyle w:val="ListParagraph"/>
        <w:rPr>
          <w:rFonts w:ascii="Times New Roman" w:hAnsi="Times New Roman" w:cs="Times New Roman"/>
          <w:sz w:val="26"/>
          <w:szCs w:val="26"/>
          <w:lang w:val="vi-VN"/>
        </w:rPr>
      </w:pPr>
    </w:p>
    <w:p w14:paraId="143B6169" w14:textId="4514BE01" w:rsidR="00055629" w:rsidRDefault="00055629" w:rsidP="00C72336">
      <w:pPr>
        <w:pStyle w:val="ListParagraph"/>
        <w:rPr>
          <w:rFonts w:ascii="Times New Roman" w:hAnsi="Times New Roman" w:cs="Times New Roman"/>
          <w:sz w:val="26"/>
          <w:szCs w:val="26"/>
          <w:lang w:val="vi-VN"/>
        </w:rPr>
      </w:pPr>
    </w:p>
    <w:p w14:paraId="47CA036E" w14:textId="2BF26F59" w:rsidR="00055629" w:rsidRDefault="00055629" w:rsidP="00C72336">
      <w:pPr>
        <w:pStyle w:val="ListParagraph"/>
        <w:rPr>
          <w:rFonts w:ascii="Times New Roman" w:hAnsi="Times New Roman" w:cs="Times New Roman"/>
          <w:sz w:val="26"/>
          <w:szCs w:val="26"/>
          <w:lang w:val="vi-VN"/>
        </w:rPr>
      </w:pPr>
    </w:p>
    <w:p w14:paraId="0EA681C0" w14:textId="24CC631E" w:rsidR="00055629" w:rsidRDefault="00055629" w:rsidP="00C72336">
      <w:pPr>
        <w:pStyle w:val="ListParagraph"/>
        <w:rPr>
          <w:rFonts w:ascii="Times New Roman" w:hAnsi="Times New Roman" w:cs="Times New Roman"/>
          <w:sz w:val="26"/>
          <w:szCs w:val="26"/>
          <w:lang w:val="vi-VN"/>
        </w:rPr>
      </w:pPr>
    </w:p>
    <w:p w14:paraId="50032A7F" w14:textId="3DBEF81A" w:rsidR="00055629" w:rsidRDefault="00055629" w:rsidP="00C72336">
      <w:pPr>
        <w:pStyle w:val="ListParagraph"/>
        <w:rPr>
          <w:rFonts w:ascii="Times New Roman" w:hAnsi="Times New Roman" w:cs="Times New Roman"/>
          <w:sz w:val="26"/>
          <w:szCs w:val="26"/>
          <w:lang w:val="vi-VN"/>
        </w:rPr>
      </w:pPr>
    </w:p>
    <w:p w14:paraId="5F305F6C" w14:textId="6F58AE2F" w:rsidR="00A2694B" w:rsidRPr="00EA5542" w:rsidRDefault="00A2694B" w:rsidP="00EA5542">
      <w:pPr>
        <w:rPr>
          <w:rFonts w:ascii="Times New Roman" w:hAnsi="Times New Roman" w:cs="Times New Roman"/>
          <w:sz w:val="26"/>
          <w:szCs w:val="26"/>
          <w:lang w:val="vi-VN"/>
        </w:rPr>
      </w:pPr>
    </w:p>
    <w:p w14:paraId="381F33A4" w14:textId="77777777" w:rsidR="00A2694B" w:rsidRPr="00655A1C" w:rsidRDefault="00A2694B" w:rsidP="00C72336">
      <w:pPr>
        <w:pStyle w:val="ListParagraph"/>
        <w:rPr>
          <w:rFonts w:ascii="Times New Roman" w:hAnsi="Times New Roman" w:cs="Times New Roman"/>
          <w:sz w:val="26"/>
          <w:szCs w:val="26"/>
          <w:lang w:val="vi-VN"/>
        </w:rPr>
      </w:pPr>
    </w:p>
    <w:p w14:paraId="1836C3BE" w14:textId="74898B80" w:rsidR="00445EB8" w:rsidRPr="00655A1C" w:rsidRDefault="00764475" w:rsidP="0050376B">
      <w:pPr>
        <w:pStyle w:val="ListParagraph"/>
        <w:ind w:left="2880" w:firstLine="720"/>
        <w:outlineLvl w:val="0"/>
        <w:rPr>
          <w:rFonts w:ascii="Times New Roman" w:hAnsi="Times New Roman" w:cs="Times New Roman"/>
          <w:b/>
          <w:bCs/>
          <w:sz w:val="26"/>
          <w:szCs w:val="26"/>
          <w:lang w:val="vi-VN"/>
        </w:rPr>
      </w:pPr>
      <w:bookmarkStart w:id="0" w:name="_Toc118814355"/>
      <w:r w:rsidRPr="00655A1C">
        <w:rPr>
          <w:rFonts w:ascii="Times New Roman" w:hAnsi="Times New Roman" w:cs="Times New Roman"/>
          <w:b/>
          <w:bCs/>
          <w:sz w:val="26"/>
          <w:szCs w:val="26"/>
          <w:lang w:val="vi-VN"/>
        </w:rPr>
        <w:t>LỜI CẢM ƠN</w:t>
      </w:r>
      <w:bookmarkEnd w:id="0"/>
    </w:p>
    <w:p w14:paraId="3B07DEF8" w14:textId="77777777" w:rsidR="00A94844" w:rsidRPr="00655A1C" w:rsidRDefault="00A94844" w:rsidP="00445EB8">
      <w:pPr>
        <w:pStyle w:val="ListParagraph"/>
        <w:jc w:val="center"/>
        <w:rPr>
          <w:rFonts w:ascii="Times New Roman" w:hAnsi="Times New Roman" w:cs="Times New Roman"/>
          <w:b/>
          <w:bCs/>
          <w:sz w:val="26"/>
          <w:szCs w:val="26"/>
          <w:lang w:val="vi-VN"/>
        </w:rPr>
      </w:pPr>
    </w:p>
    <w:p w14:paraId="6A8E77F3" w14:textId="77777777" w:rsidR="00A94844" w:rsidRPr="00655A1C" w:rsidRDefault="00A94844">
      <w:pPr>
        <w:pStyle w:val="ListParagraph"/>
        <w:numPr>
          <w:ilvl w:val="0"/>
          <w:numId w:val="3"/>
        </w:numPr>
        <w:spacing w:before="240" w:after="240" w:line="360" w:lineRule="auto"/>
        <w:ind w:left="357"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Đầu tiên, nhóm em xin gửi lời cảm đến khoa </w:t>
      </w:r>
      <w:r w:rsidRPr="00655A1C">
        <w:rPr>
          <w:rFonts w:ascii="Times New Roman" w:hAnsi="Times New Roman" w:cs="Times New Roman"/>
          <w:b/>
          <w:bCs/>
          <w:sz w:val="26"/>
          <w:szCs w:val="26"/>
          <w:lang w:val="vi-VN"/>
        </w:rPr>
        <w:t>Công nghệ thông tin</w:t>
      </w:r>
      <w:r w:rsidRPr="00655A1C">
        <w:rPr>
          <w:rFonts w:ascii="Times New Roman" w:hAnsi="Times New Roman" w:cs="Times New Roman"/>
          <w:sz w:val="26"/>
          <w:szCs w:val="26"/>
          <w:lang w:val="vi-VN"/>
        </w:rPr>
        <w:t xml:space="preserve"> nói riêng và  hội đồng lãnh đạo </w:t>
      </w:r>
      <w:r w:rsidRPr="00655A1C">
        <w:rPr>
          <w:rFonts w:ascii="Times New Roman" w:hAnsi="Times New Roman" w:cs="Times New Roman"/>
          <w:b/>
          <w:sz w:val="26"/>
          <w:szCs w:val="26"/>
          <w:lang w:val="vi-VN"/>
        </w:rPr>
        <w:t>Trường Đại học Sư Phạm</w:t>
      </w: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lang w:val="vi-VN"/>
        </w:rPr>
        <w:t>TP.HCM</w:t>
      </w:r>
      <w:r w:rsidRPr="00655A1C">
        <w:rPr>
          <w:rFonts w:ascii="Times New Roman" w:hAnsi="Times New Roman" w:cs="Times New Roman"/>
          <w:sz w:val="26"/>
          <w:szCs w:val="26"/>
          <w:lang w:val="vi-VN"/>
        </w:rPr>
        <w:t xml:space="preserve"> nói chung đã  luôn lắng nghe và tạo điều kiện học tập tốt nhất cho cá nhân, nhóm và cũng như toàn thể sinh viên trường. </w:t>
      </w:r>
    </w:p>
    <w:p w14:paraId="769C84BC" w14:textId="44AFAB13" w:rsidR="00A94844" w:rsidRPr="00655A1C" w:rsidRDefault="00A94844">
      <w:pPr>
        <w:pStyle w:val="ListParagraph"/>
        <w:numPr>
          <w:ilvl w:val="0"/>
          <w:numId w:val="3"/>
        </w:numPr>
        <w:spacing w:before="240" w:after="240" w:line="360" w:lineRule="auto"/>
        <w:ind w:left="357"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Tiếp đến xin dành lời cảm ơn sâu sắc đến</w:t>
      </w:r>
      <w:r w:rsidR="00EC7999" w:rsidRPr="00655A1C">
        <w:rPr>
          <w:rFonts w:ascii="Times New Roman" w:hAnsi="Times New Roman" w:cs="Times New Roman"/>
          <w:sz w:val="26"/>
          <w:szCs w:val="26"/>
          <w:lang w:val="vi-VN"/>
        </w:rPr>
        <w:t xml:space="preserve"> </w:t>
      </w:r>
      <w:r w:rsidR="007259B0" w:rsidRPr="00655A1C">
        <w:rPr>
          <w:rFonts w:ascii="Times New Roman" w:hAnsi="Times New Roman" w:cs="Times New Roman"/>
          <w:b/>
          <w:bCs/>
          <w:sz w:val="26"/>
          <w:szCs w:val="26"/>
          <w:lang w:val="vi-VN"/>
        </w:rPr>
        <w:t>Th.S - C</w:t>
      </w:r>
      <w:r w:rsidR="00EC7999" w:rsidRPr="00655A1C">
        <w:rPr>
          <w:rFonts w:ascii="Times New Roman" w:hAnsi="Times New Roman" w:cs="Times New Roman"/>
          <w:b/>
          <w:bCs/>
          <w:sz w:val="26"/>
          <w:szCs w:val="26"/>
          <w:lang w:val="vi-VN"/>
        </w:rPr>
        <w:t>ô</w:t>
      </w:r>
      <w:r w:rsidR="00EC7999" w:rsidRPr="00655A1C">
        <w:rPr>
          <w:rFonts w:ascii="Times New Roman" w:hAnsi="Times New Roman" w:cs="Times New Roman"/>
          <w:sz w:val="26"/>
          <w:szCs w:val="26"/>
          <w:lang w:val="vi-VN"/>
        </w:rPr>
        <w:t xml:space="preserve"> </w:t>
      </w:r>
      <w:r w:rsidR="00EC7999" w:rsidRPr="00655A1C">
        <w:rPr>
          <w:rFonts w:ascii="Times New Roman" w:hAnsi="Times New Roman" w:cs="Times New Roman"/>
          <w:b/>
          <w:bCs/>
          <w:sz w:val="26"/>
          <w:szCs w:val="26"/>
          <w:lang w:val="vi-VN"/>
        </w:rPr>
        <w:t>Hồ Diệu Khuôn</w:t>
      </w:r>
      <w:r w:rsidR="00EC7999" w:rsidRPr="00655A1C">
        <w:rPr>
          <w:rFonts w:ascii="Times New Roman" w:hAnsi="Times New Roman" w:cs="Times New Roman"/>
          <w:sz w:val="26"/>
          <w:szCs w:val="26"/>
          <w:lang w:val="vi-VN"/>
        </w:rPr>
        <w:t xml:space="preserve"> </w:t>
      </w:r>
      <w:r w:rsidRPr="00655A1C">
        <w:rPr>
          <w:rFonts w:ascii="Times New Roman" w:hAnsi="Times New Roman" w:cs="Times New Roman"/>
          <w:sz w:val="26"/>
          <w:szCs w:val="26"/>
          <w:lang w:val="vi-VN"/>
        </w:rPr>
        <w:t xml:space="preserve">, </w:t>
      </w:r>
      <w:r w:rsidR="00EC7999" w:rsidRPr="00655A1C">
        <w:rPr>
          <w:rFonts w:ascii="Times New Roman" w:hAnsi="Times New Roman" w:cs="Times New Roman"/>
          <w:b/>
          <w:bCs/>
          <w:sz w:val="26"/>
          <w:szCs w:val="26"/>
          <w:lang w:val="vi-VN"/>
        </w:rPr>
        <w:t>cô</w:t>
      </w:r>
      <w:r w:rsidRPr="00655A1C">
        <w:rPr>
          <w:rFonts w:ascii="Times New Roman" w:hAnsi="Times New Roman" w:cs="Times New Roman"/>
          <w:sz w:val="26"/>
          <w:szCs w:val="26"/>
          <w:lang w:val="vi-VN"/>
        </w:rPr>
        <w:t xml:space="preserve"> đã truyền đạt những kiến thức thực tế vừa quý báu và vô cùng bổ ích cho nhóm em và các bạn cùng lớp trong suốt thời gian học tập vừa qua. Qua môn học Đồ án chuyên ngành do thầy phụ trách, nhóm em đã có thêm cho mình nhiều kiến thức thực tế quan trọng, tinh thần học tập hiệu quả. Khi chưa học môn này nhóm em còn chưa có những suy nghĩ sâu xa và chưa có định hướng một cách cụ thể, sợ khi tốt nghiệp không có việc làm phải đi làm việc trái ngành trái nghề hay làm công việc đúng ngành nghề nhưng lại không xứng đáng với quá trình, công sức bỏ ra để học đại học với tấm bằng cử nhân.</w:t>
      </w:r>
    </w:p>
    <w:p w14:paraId="6D9D09DE" w14:textId="77777777" w:rsidR="00A94844" w:rsidRPr="00655A1C" w:rsidRDefault="00A94844">
      <w:pPr>
        <w:pStyle w:val="ListParagraph"/>
        <w:numPr>
          <w:ilvl w:val="0"/>
          <w:numId w:val="3"/>
        </w:numPr>
        <w:spacing w:before="240" w:after="240" w:line="360" w:lineRule="auto"/>
        <w:ind w:left="357"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Sau khi học xong môn này em và nhóm đã có sự thay đổi trong tư tưởng và nhận thức của mình, tư duy và cách suy nghĩ của nhóm  đã tiến triển rõ rệt và càng tăng thêm quyết tâm trở thành một kỹ sư tài năng khiến các nhà tuyển dụng phải tranh giành mình chứ mình không phải đi xin việc nữa. Bộ môn Phát triển ứng dụng di động là môn học thú vị, vô cùng bổ ích và có tính thực tế cao. Đảm bảo cung cấp đủ kiến thức, gắn liền với nhu cầu thực tiễn của sinh viên. </w:t>
      </w:r>
    </w:p>
    <w:p w14:paraId="3C90874E" w14:textId="77777777" w:rsidR="00A94844" w:rsidRPr="00655A1C" w:rsidRDefault="00A94844">
      <w:pPr>
        <w:pStyle w:val="ListParagraph"/>
        <w:numPr>
          <w:ilvl w:val="0"/>
          <w:numId w:val="3"/>
        </w:numPr>
        <w:spacing w:before="240" w:after="240" w:line="360" w:lineRule="auto"/>
        <w:ind w:left="357" w:firstLine="720"/>
        <w:jc w:val="both"/>
        <w:rPr>
          <w:rFonts w:ascii="Times New Roman" w:eastAsia="Times New Roman" w:hAnsi="Times New Roman" w:cs="Times New Roman"/>
          <w:b/>
          <w:sz w:val="26"/>
          <w:szCs w:val="26"/>
          <w:lang w:val="vi-VN"/>
        </w:rPr>
      </w:pPr>
      <w:r w:rsidRPr="00655A1C">
        <w:rPr>
          <w:rFonts w:ascii="Times New Roman" w:hAnsi="Times New Roman" w:cs="Times New Roman"/>
          <w:sz w:val="26"/>
          <w:szCs w:val="26"/>
          <w:lang w:val="vi-VN"/>
        </w:rPr>
        <w:t>Tuy, do điều kiện chung của xã hội và dịch bệnh Covid-19 làm cho môn học phải học online, và cũng là lần đầu học online nên cũng có một chút khó khăn nhưng thầy và các bạn học đã cùng nhau đóng góp để môn học thành công tốt đẹp. Mặc dù nhóm đã cố gắng hết sức nhưng chắc chắn bài đồ án không thể tránh khỏi những thiếu sót và nhiều chỗ còn chưa chính xác, kính mong thầy xem xét và góp ý để báo cáo đồ án của nhóm được hoàn thiện hơn.</w:t>
      </w:r>
    </w:p>
    <w:p w14:paraId="07A9681A" w14:textId="77777777" w:rsidR="00445EB8" w:rsidRPr="00655A1C" w:rsidRDefault="00445EB8" w:rsidP="00C72336">
      <w:pPr>
        <w:pStyle w:val="ListParagraph"/>
        <w:rPr>
          <w:rFonts w:ascii="Times New Roman" w:hAnsi="Times New Roman" w:cs="Times New Roman"/>
          <w:sz w:val="26"/>
          <w:szCs w:val="26"/>
          <w:lang w:val="vi-VN"/>
        </w:rPr>
      </w:pPr>
    </w:p>
    <w:p w14:paraId="13EB56E9" w14:textId="77777777" w:rsidR="00445EB8" w:rsidRPr="00655A1C" w:rsidRDefault="00445EB8" w:rsidP="00C72336">
      <w:pPr>
        <w:pStyle w:val="ListParagraph"/>
        <w:rPr>
          <w:rFonts w:ascii="Times New Roman" w:hAnsi="Times New Roman" w:cs="Times New Roman"/>
          <w:sz w:val="26"/>
          <w:szCs w:val="26"/>
          <w:lang w:val="vi-VN"/>
        </w:rPr>
      </w:pPr>
    </w:p>
    <w:p w14:paraId="46E6F776" w14:textId="77777777" w:rsidR="00445EB8" w:rsidRPr="00655A1C" w:rsidRDefault="00445EB8" w:rsidP="00437FB5">
      <w:pPr>
        <w:rPr>
          <w:rFonts w:ascii="Times New Roman" w:hAnsi="Times New Roman" w:cs="Times New Roman"/>
          <w:sz w:val="26"/>
          <w:szCs w:val="26"/>
          <w:lang w:val="vi-VN"/>
        </w:rPr>
      </w:pPr>
    </w:p>
    <w:p w14:paraId="75D8A2EB" w14:textId="6F604365" w:rsidR="005064A3" w:rsidRPr="00655A1C" w:rsidRDefault="005064A3" w:rsidP="0050376B">
      <w:pPr>
        <w:pStyle w:val="Heading1"/>
        <w:jc w:val="center"/>
        <w:rPr>
          <w:sz w:val="26"/>
          <w:szCs w:val="26"/>
          <w:lang w:val="vi-VN"/>
        </w:rPr>
      </w:pPr>
      <w:bookmarkStart w:id="1" w:name="_Toc118814356"/>
      <w:r w:rsidRPr="00655A1C">
        <w:rPr>
          <w:sz w:val="26"/>
          <w:szCs w:val="26"/>
          <w:lang w:val="vi-VN"/>
        </w:rPr>
        <w:lastRenderedPageBreak/>
        <w:t>DANH MỤC CÁC CHỮ VIẾT TẮT</w:t>
      </w:r>
      <w:bookmarkEnd w:id="1"/>
    </w:p>
    <w:tbl>
      <w:tblPr>
        <w:tblW w:w="8505" w:type="dxa"/>
        <w:tblInd w:w="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4500"/>
      </w:tblGrid>
      <w:tr w:rsidR="00406475" w:rsidRPr="00655A1C" w14:paraId="299D107B" w14:textId="77777777" w:rsidTr="00406475">
        <w:tc>
          <w:tcPr>
            <w:tcW w:w="4005" w:type="dxa"/>
            <w:shd w:val="clear" w:color="auto" w:fill="auto"/>
            <w:tcMar>
              <w:top w:w="100" w:type="dxa"/>
              <w:left w:w="100" w:type="dxa"/>
              <w:bottom w:w="100" w:type="dxa"/>
              <w:right w:w="100" w:type="dxa"/>
            </w:tcMar>
          </w:tcPr>
          <w:p w14:paraId="78655BCB" w14:textId="77777777" w:rsidR="00406475" w:rsidRPr="00655A1C" w:rsidRDefault="00406475"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C00000"/>
                <w:sz w:val="26"/>
                <w:szCs w:val="26"/>
              </w:rPr>
            </w:pPr>
            <w:r w:rsidRPr="00655A1C">
              <w:rPr>
                <w:rFonts w:ascii="Times New Roman" w:eastAsia="Times New Roman" w:hAnsi="Times New Roman" w:cs="Times New Roman"/>
                <w:b/>
                <w:color w:val="C00000"/>
                <w:sz w:val="26"/>
                <w:szCs w:val="26"/>
              </w:rPr>
              <w:t>TỪ VIẾT TẮT</w:t>
            </w:r>
          </w:p>
        </w:tc>
        <w:tc>
          <w:tcPr>
            <w:tcW w:w="4500" w:type="dxa"/>
            <w:shd w:val="clear" w:color="auto" w:fill="auto"/>
            <w:tcMar>
              <w:top w:w="100" w:type="dxa"/>
              <w:left w:w="100" w:type="dxa"/>
              <w:bottom w:w="100" w:type="dxa"/>
              <w:right w:w="100" w:type="dxa"/>
            </w:tcMar>
          </w:tcPr>
          <w:p w14:paraId="637F66F1" w14:textId="77777777" w:rsidR="00406475" w:rsidRPr="00655A1C" w:rsidRDefault="00406475"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C00000"/>
                <w:sz w:val="26"/>
                <w:szCs w:val="26"/>
              </w:rPr>
            </w:pPr>
            <w:r w:rsidRPr="00655A1C">
              <w:rPr>
                <w:rFonts w:ascii="Times New Roman" w:eastAsia="Times New Roman" w:hAnsi="Times New Roman" w:cs="Times New Roman"/>
                <w:b/>
                <w:color w:val="C00000"/>
                <w:sz w:val="26"/>
                <w:szCs w:val="26"/>
              </w:rPr>
              <w:t>CỤM TỪ ĐẦY ĐỦ</w:t>
            </w:r>
          </w:p>
        </w:tc>
      </w:tr>
      <w:tr w:rsidR="00406475" w:rsidRPr="00655A1C" w14:paraId="5BFED490" w14:textId="77777777" w:rsidTr="00406475">
        <w:tc>
          <w:tcPr>
            <w:tcW w:w="4005" w:type="dxa"/>
            <w:shd w:val="clear" w:color="auto" w:fill="auto"/>
            <w:tcMar>
              <w:top w:w="100" w:type="dxa"/>
              <w:left w:w="100" w:type="dxa"/>
              <w:bottom w:w="100" w:type="dxa"/>
              <w:right w:w="100" w:type="dxa"/>
            </w:tcMar>
          </w:tcPr>
          <w:p w14:paraId="098E0BDD" w14:textId="1C2B89DA" w:rsidR="00406475" w:rsidRPr="00655A1C" w:rsidRDefault="00406475"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0563C1"/>
                <w:sz w:val="26"/>
                <w:szCs w:val="26"/>
              </w:rPr>
            </w:pPr>
            <w:r w:rsidRPr="00655A1C">
              <w:rPr>
                <w:rFonts w:ascii="Times New Roman" w:eastAsia="Times New Roman" w:hAnsi="Times New Roman" w:cs="Times New Roman"/>
                <w:b/>
                <w:color w:val="0563C1"/>
                <w:sz w:val="26"/>
                <w:szCs w:val="26"/>
              </w:rPr>
              <w:t>Web</w:t>
            </w:r>
          </w:p>
        </w:tc>
        <w:tc>
          <w:tcPr>
            <w:tcW w:w="4500" w:type="dxa"/>
            <w:shd w:val="clear" w:color="auto" w:fill="auto"/>
            <w:tcMar>
              <w:top w:w="100" w:type="dxa"/>
              <w:left w:w="100" w:type="dxa"/>
              <w:bottom w:w="100" w:type="dxa"/>
              <w:right w:w="100" w:type="dxa"/>
            </w:tcMar>
          </w:tcPr>
          <w:p w14:paraId="2969D436" w14:textId="02BC3B52" w:rsidR="00406475" w:rsidRPr="00655A1C" w:rsidRDefault="00CC1C0B" w:rsidP="00CC1C0B">
            <w:pPr>
              <w:jc w:val="center"/>
              <w:rPr>
                <w:rFonts w:ascii="Times New Roman" w:hAnsi="Times New Roman" w:cs="Times New Roman"/>
                <w:b/>
                <w:bCs/>
                <w:sz w:val="26"/>
                <w:szCs w:val="26"/>
              </w:rPr>
            </w:pPr>
            <w:r w:rsidRPr="00655A1C">
              <w:rPr>
                <w:rFonts w:ascii="Times New Roman" w:hAnsi="Times New Roman" w:cs="Times New Roman"/>
                <w:b/>
                <w:bCs/>
                <w:sz w:val="26"/>
                <w:szCs w:val="26"/>
              </w:rPr>
              <w:t>Website</w:t>
            </w:r>
          </w:p>
        </w:tc>
      </w:tr>
      <w:tr w:rsidR="00406475" w:rsidRPr="00655A1C" w14:paraId="757CE5DE" w14:textId="77777777" w:rsidTr="00406475">
        <w:tc>
          <w:tcPr>
            <w:tcW w:w="4005" w:type="dxa"/>
            <w:shd w:val="clear" w:color="auto" w:fill="auto"/>
            <w:tcMar>
              <w:top w:w="100" w:type="dxa"/>
              <w:left w:w="100" w:type="dxa"/>
              <w:bottom w:w="100" w:type="dxa"/>
              <w:right w:w="100" w:type="dxa"/>
            </w:tcMar>
          </w:tcPr>
          <w:p w14:paraId="5A2D73F3" w14:textId="09C3D73E" w:rsidR="00406475" w:rsidRPr="00655A1C" w:rsidRDefault="001D24AC"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0563C1"/>
                <w:sz w:val="26"/>
                <w:szCs w:val="26"/>
              </w:rPr>
            </w:pPr>
            <w:r w:rsidRPr="00655A1C">
              <w:rPr>
                <w:rFonts w:ascii="Times New Roman" w:eastAsia="Times New Roman" w:hAnsi="Times New Roman" w:cs="Times New Roman"/>
                <w:b/>
                <w:color w:val="0563C1"/>
                <w:sz w:val="26"/>
                <w:szCs w:val="26"/>
              </w:rPr>
              <w:t>WWW</w:t>
            </w:r>
          </w:p>
        </w:tc>
        <w:tc>
          <w:tcPr>
            <w:tcW w:w="4500" w:type="dxa"/>
            <w:shd w:val="clear" w:color="auto" w:fill="auto"/>
            <w:tcMar>
              <w:top w:w="100" w:type="dxa"/>
              <w:left w:w="100" w:type="dxa"/>
              <w:bottom w:w="100" w:type="dxa"/>
              <w:right w:w="100" w:type="dxa"/>
            </w:tcMar>
          </w:tcPr>
          <w:p w14:paraId="1CC610BD" w14:textId="2FEF7564" w:rsidR="00406475" w:rsidRPr="00655A1C" w:rsidRDefault="005B23F3" w:rsidP="005B23F3">
            <w:pPr>
              <w:jc w:val="center"/>
              <w:rPr>
                <w:rFonts w:ascii="Times New Roman" w:hAnsi="Times New Roman" w:cs="Times New Roman"/>
                <w:b/>
                <w:sz w:val="26"/>
                <w:szCs w:val="26"/>
              </w:rPr>
            </w:pPr>
            <w:r w:rsidRPr="00655A1C">
              <w:rPr>
                <w:rFonts w:ascii="Times New Roman" w:hAnsi="Times New Roman" w:cs="Times New Roman"/>
                <w:b/>
                <w:bCs/>
                <w:sz w:val="26"/>
                <w:szCs w:val="26"/>
              </w:rPr>
              <w:t>World Wide Web</w:t>
            </w:r>
          </w:p>
        </w:tc>
      </w:tr>
      <w:tr w:rsidR="00406475" w:rsidRPr="00655A1C" w14:paraId="005B8CDE" w14:textId="77777777" w:rsidTr="00406475">
        <w:tc>
          <w:tcPr>
            <w:tcW w:w="4005" w:type="dxa"/>
            <w:shd w:val="clear" w:color="auto" w:fill="auto"/>
            <w:tcMar>
              <w:top w:w="100" w:type="dxa"/>
              <w:left w:w="100" w:type="dxa"/>
              <w:bottom w:w="100" w:type="dxa"/>
              <w:right w:w="100" w:type="dxa"/>
            </w:tcMar>
          </w:tcPr>
          <w:p w14:paraId="538B733A" w14:textId="703F9DFA" w:rsidR="00406475" w:rsidRPr="00655A1C" w:rsidRDefault="00364257"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0563C1"/>
                <w:sz w:val="26"/>
                <w:szCs w:val="26"/>
              </w:rPr>
            </w:pPr>
            <w:r w:rsidRPr="00655A1C">
              <w:rPr>
                <w:rFonts w:ascii="Times New Roman" w:eastAsia="Times New Roman" w:hAnsi="Times New Roman" w:cs="Times New Roman"/>
                <w:b/>
                <w:color w:val="0563C1"/>
                <w:sz w:val="26"/>
                <w:szCs w:val="26"/>
              </w:rPr>
              <w:t>UC</w:t>
            </w:r>
          </w:p>
        </w:tc>
        <w:tc>
          <w:tcPr>
            <w:tcW w:w="4500" w:type="dxa"/>
            <w:shd w:val="clear" w:color="auto" w:fill="auto"/>
            <w:tcMar>
              <w:top w:w="100" w:type="dxa"/>
              <w:left w:w="100" w:type="dxa"/>
              <w:bottom w:w="100" w:type="dxa"/>
              <w:right w:w="100" w:type="dxa"/>
            </w:tcMar>
          </w:tcPr>
          <w:p w14:paraId="27D06265" w14:textId="0E1D878F" w:rsidR="00406475" w:rsidRPr="00655A1C" w:rsidRDefault="00364257"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lang w:val="vi-VN"/>
              </w:rPr>
            </w:pPr>
            <w:r w:rsidRPr="00655A1C">
              <w:rPr>
                <w:rFonts w:ascii="Times New Roman" w:eastAsia="Times New Roman" w:hAnsi="Times New Roman" w:cs="Times New Roman"/>
                <w:b/>
                <w:sz w:val="26"/>
                <w:szCs w:val="26"/>
              </w:rPr>
              <w:t>Use</w:t>
            </w:r>
            <w:r w:rsidRPr="00655A1C">
              <w:rPr>
                <w:rFonts w:ascii="Times New Roman" w:eastAsia="Times New Roman" w:hAnsi="Times New Roman" w:cs="Times New Roman"/>
                <w:b/>
                <w:sz w:val="26"/>
                <w:szCs w:val="26"/>
                <w:lang w:val="vi-VN"/>
              </w:rPr>
              <w:t xml:space="preserve"> Case</w:t>
            </w:r>
          </w:p>
        </w:tc>
      </w:tr>
      <w:tr w:rsidR="00406475" w:rsidRPr="00655A1C" w14:paraId="2E35107D" w14:textId="77777777" w:rsidTr="00406475">
        <w:tc>
          <w:tcPr>
            <w:tcW w:w="4005" w:type="dxa"/>
            <w:shd w:val="clear" w:color="auto" w:fill="auto"/>
            <w:tcMar>
              <w:top w:w="100" w:type="dxa"/>
              <w:left w:w="100" w:type="dxa"/>
              <w:bottom w:w="100" w:type="dxa"/>
              <w:right w:w="100" w:type="dxa"/>
            </w:tcMar>
          </w:tcPr>
          <w:p w14:paraId="5337E1C3" w14:textId="52B1EB3C" w:rsidR="00406475" w:rsidRPr="00655A1C" w:rsidRDefault="00C27A94" w:rsidP="00C27A94">
            <w:pPr>
              <w:jc w:val="center"/>
              <w:rPr>
                <w:rFonts w:ascii="Times New Roman" w:hAnsi="Times New Roman" w:cs="Times New Roman"/>
                <w:b/>
                <w:sz w:val="26"/>
                <w:szCs w:val="26"/>
              </w:rPr>
            </w:pPr>
            <w:r w:rsidRPr="00655A1C">
              <w:rPr>
                <w:rFonts w:ascii="Times New Roman" w:hAnsi="Times New Roman" w:cs="Times New Roman"/>
                <w:b/>
                <w:color w:val="0070C0"/>
                <w:sz w:val="26"/>
                <w:szCs w:val="26"/>
              </w:rPr>
              <w:t>DB</w:t>
            </w:r>
          </w:p>
        </w:tc>
        <w:tc>
          <w:tcPr>
            <w:tcW w:w="4500" w:type="dxa"/>
            <w:shd w:val="clear" w:color="auto" w:fill="auto"/>
            <w:tcMar>
              <w:top w:w="100" w:type="dxa"/>
              <w:left w:w="100" w:type="dxa"/>
              <w:bottom w:w="100" w:type="dxa"/>
              <w:right w:w="100" w:type="dxa"/>
            </w:tcMar>
          </w:tcPr>
          <w:p w14:paraId="21DCC9C3" w14:textId="4C22C406" w:rsidR="00406475" w:rsidRPr="00655A1C" w:rsidRDefault="00C27A94"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655A1C">
              <w:rPr>
                <w:rFonts w:ascii="Times New Roman" w:eastAsia="Times New Roman" w:hAnsi="Times New Roman" w:cs="Times New Roman"/>
                <w:b/>
                <w:sz w:val="26"/>
                <w:szCs w:val="26"/>
              </w:rPr>
              <w:t>Database</w:t>
            </w:r>
          </w:p>
        </w:tc>
      </w:tr>
      <w:tr w:rsidR="00406475" w:rsidRPr="00655A1C" w14:paraId="27828E89" w14:textId="77777777" w:rsidTr="00406475">
        <w:tc>
          <w:tcPr>
            <w:tcW w:w="4005" w:type="dxa"/>
            <w:shd w:val="clear" w:color="auto" w:fill="auto"/>
            <w:tcMar>
              <w:top w:w="100" w:type="dxa"/>
              <w:left w:w="100" w:type="dxa"/>
              <w:bottom w:w="100" w:type="dxa"/>
              <w:right w:w="100" w:type="dxa"/>
            </w:tcMar>
          </w:tcPr>
          <w:p w14:paraId="44C64C4C" w14:textId="001E9FB2" w:rsidR="00406475" w:rsidRPr="00655A1C" w:rsidRDefault="009A4E73"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0563C1"/>
                <w:sz w:val="26"/>
                <w:szCs w:val="26"/>
              </w:rPr>
            </w:pPr>
            <w:r w:rsidRPr="00655A1C">
              <w:rPr>
                <w:rFonts w:ascii="Times New Roman" w:eastAsia="Times New Roman" w:hAnsi="Times New Roman" w:cs="Times New Roman"/>
                <w:b/>
                <w:color w:val="0563C1"/>
                <w:sz w:val="26"/>
                <w:szCs w:val="26"/>
              </w:rPr>
              <w:t>PK</w:t>
            </w:r>
          </w:p>
        </w:tc>
        <w:tc>
          <w:tcPr>
            <w:tcW w:w="4500" w:type="dxa"/>
            <w:shd w:val="clear" w:color="auto" w:fill="auto"/>
            <w:tcMar>
              <w:top w:w="100" w:type="dxa"/>
              <w:left w:w="100" w:type="dxa"/>
              <w:bottom w:w="100" w:type="dxa"/>
              <w:right w:w="100" w:type="dxa"/>
            </w:tcMar>
          </w:tcPr>
          <w:p w14:paraId="0669E4FE" w14:textId="06C1F37F" w:rsidR="00406475" w:rsidRPr="00655A1C" w:rsidRDefault="002022ED" w:rsidP="004220F2">
            <w:pPr>
              <w:jc w:val="center"/>
              <w:rPr>
                <w:rFonts w:ascii="Times New Roman" w:hAnsi="Times New Roman" w:cs="Times New Roman"/>
                <w:b/>
                <w:sz w:val="26"/>
                <w:szCs w:val="26"/>
              </w:rPr>
            </w:pPr>
            <w:r w:rsidRPr="00655A1C">
              <w:rPr>
                <w:rFonts w:ascii="Times New Roman" w:hAnsi="Times New Roman" w:cs="Times New Roman"/>
                <w:b/>
                <w:sz w:val="26"/>
                <w:szCs w:val="26"/>
              </w:rPr>
              <w:t>Primary Key (Khóa chính)</w:t>
            </w:r>
          </w:p>
        </w:tc>
      </w:tr>
      <w:tr w:rsidR="00406475" w:rsidRPr="00655A1C" w14:paraId="1FDDA96A" w14:textId="77777777" w:rsidTr="00406475">
        <w:tc>
          <w:tcPr>
            <w:tcW w:w="4005" w:type="dxa"/>
            <w:shd w:val="clear" w:color="auto" w:fill="auto"/>
            <w:tcMar>
              <w:top w:w="100" w:type="dxa"/>
              <w:left w:w="100" w:type="dxa"/>
              <w:bottom w:w="100" w:type="dxa"/>
              <w:right w:w="100" w:type="dxa"/>
            </w:tcMar>
          </w:tcPr>
          <w:p w14:paraId="56A2E254" w14:textId="047791D0" w:rsidR="00406475" w:rsidRPr="00655A1C" w:rsidRDefault="008F1570" w:rsidP="001D24AC">
            <w:pPr>
              <w:widowControl w:val="0"/>
              <w:pBdr>
                <w:top w:val="nil"/>
                <w:left w:val="nil"/>
                <w:bottom w:val="nil"/>
                <w:right w:val="nil"/>
                <w:between w:val="nil"/>
              </w:pBdr>
              <w:spacing w:line="240" w:lineRule="auto"/>
              <w:jc w:val="center"/>
              <w:rPr>
                <w:rFonts w:ascii="Times New Roman" w:eastAsia="Times New Roman" w:hAnsi="Times New Roman" w:cs="Times New Roman"/>
                <w:b/>
                <w:color w:val="0563C1"/>
                <w:sz w:val="26"/>
                <w:szCs w:val="26"/>
              </w:rPr>
            </w:pPr>
            <w:r w:rsidRPr="00655A1C">
              <w:rPr>
                <w:rFonts w:ascii="Times New Roman" w:eastAsia="Times New Roman" w:hAnsi="Times New Roman" w:cs="Times New Roman"/>
                <w:b/>
                <w:color w:val="0563C1"/>
                <w:sz w:val="26"/>
                <w:szCs w:val="26"/>
              </w:rPr>
              <w:t>FK</w:t>
            </w:r>
          </w:p>
        </w:tc>
        <w:tc>
          <w:tcPr>
            <w:tcW w:w="4500" w:type="dxa"/>
            <w:shd w:val="clear" w:color="auto" w:fill="auto"/>
            <w:tcMar>
              <w:top w:w="100" w:type="dxa"/>
              <w:left w:w="100" w:type="dxa"/>
              <w:bottom w:w="100" w:type="dxa"/>
              <w:right w:w="100" w:type="dxa"/>
            </w:tcMar>
          </w:tcPr>
          <w:p w14:paraId="41D19213" w14:textId="193FEF67" w:rsidR="00406475" w:rsidRPr="00655A1C" w:rsidRDefault="008432B5" w:rsidP="00F43F84">
            <w:pPr>
              <w:jc w:val="center"/>
              <w:rPr>
                <w:rFonts w:ascii="Times New Roman" w:hAnsi="Times New Roman" w:cs="Times New Roman"/>
                <w:b/>
                <w:sz w:val="26"/>
                <w:szCs w:val="26"/>
              </w:rPr>
            </w:pPr>
            <w:r w:rsidRPr="00655A1C">
              <w:rPr>
                <w:rFonts w:ascii="Times New Roman" w:hAnsi="Times New Roman" w:cs="Times New Roman"/>
                <w:b/>
                <w:sz w:val="26"/>
                <w:szCs w:val="26"/>
              </w:rPr>
              <w:t>Foreign Key (Khóa ngoại)</w:t>
            </w:r>
          </w:p>
        </w:tc>
      </w:tr>
    </w:tbl>
    <w:p w14:paraId="3A64CB16" w14:textId="77777777" w:rsidR="008F2A20" w:rsidRPr="00655A1C" w:rsidRDefault="008F2A20" w:rsidP="008F2A20">
      <w:pPr>
        <w:rPr>
          <w:rFonts w:ascii="Times New Roman" w:hAnsi="Times New Roman" w:cs="Times New Roman"/>
          <w:b/>
          <w:bCs/>
          <w:sz w:val="26"/>
          <w:szCs w:val="26"/>
          <w:lang w:val="vi-VN"/>
        </w:rPr>
      </w:pPr>
    </w:p>
    <w:p w14:paraId="773A54E4" w14:textId="77777777" w:rsidR="005064A3" w:rsidRPr="00655A1C" w:rsidRDefault="005064A3" w:rsidP="00C72336">
      <w:pPr>
        <w:pStyle w:val="ListParagraph"/>
        <w:rPr>
          <w:rFonts w:ascii="Times New Roman" w:hAnsi="Times New Roman" w:cs="Times New Roman"/>
          <w:sz w:val="26"/>
          <w:szCs w:val="26"/>
          <w:lang w:val="vi-VN"/>
        </w:rPr>
      </w:pPr>
    </w:p>
    <w:p w14:paraId="51071E3F" w14:textId="77777777" w:rsidR="005064A3" w:rsidRPr="00655A1C" w:rsidRDefault="005064A3" w:rsidP="00C72336">
      <w:pPr>
        <w:pStyle w:val="ListParagraph"/>
        <w:rPr>
          <w:rFonts w:ascii="Times New Roman" w:hAnsi="Times New Roman" w:cs="Times New Roman"/>
          <w:sz w:val="26"/>
          <w:szCs w:val="26"/>
          <w:lang w:val="vi-VN"/>
        </w:rPr>
      </w:pPr>
    </w:p>
    <w:p w14:paraId="03983A22" w14:textId="77777777" w:rsidR="005064A3" w:rsidRPr="00655A1C" w:rsidRDefault="005064A3" w:rsidP="00C72336">
      <w:pPr>
        <w:pStyle w:val="ListParagraph"/>
        <w:rPr>
          <w:rFonts w:ascii="Times New Roman" w:hAnsi="Times New Roman" w:cs="Times New Roman"/>
          <w:sz w:val="26"/>
          <w:szCs w:val="26"/>
          <w:lang w:val="vi-VN"/>
        </w:rPr>
      </w:pPr>
    </w:p>
    <w:p w14:paraId="1092BA63" w14:textId="77777777" w:rsidR="005064A3" w:rsidRPr="00655A1C" w:rsidRDefault="005064A3" w:rsidP="00C72336">
      <w:pPr>
        <w:pStyle w:val="ListParagraph"/>
        <w:rPr>
          <w:rFonts w:ascii="Times New Roman" w:hAnsi="Times New Roman" w:cs="Times New Roman"/>
          <w:sz w:val="26"/>
          <w:szCs w:val="26"/>
          <w:lang w:val="vi-VN"/>
        </w:rPr>
      </w:pPr>
    </w:p>
    <w:p w14:paraId="2A56200F" w14:textId="77777777" w:rsidR="005064A3" w:rsidRPr="00655A1C" w:rsidRDefault="005064A3" w:rsidP="00C72336">
      <w:pPr>
        <w:pStyle w:val="ListParagraph"/>
        <w:rPr>
          <w:rFonts w:ascii="Times New Roman" w:hAnsi="Times New Roman" w:cs="Times New Roman"/>
          <w:sz w:val="26"/>
          <w:szCs w:val="26"/>
          <w:lang w:val="vi-VN"/>
        </w:rPr>
      </w:pPr>
    </w:p>
    <w:p w14:paraId="5E6CB5DE" w14:textId="77777777" w:rsidR="005064A3" w:rsidRPr="00655A1C" w:rsidRDefault="005064A3" w:rsidP="00C72336">
      <w:pPr>
        <w:pStyle w:val="ListParagraph"/>
        <w:rPr>
          <w:rFonts w:ascii="Times New Roman" w:hAnsi="Times New Roman" w:cs="Times New Roman"/>
          <w:sz w:val="26"/>
          <w:szCs w:val="26"/>
          <w:lang w:val="vi-VN"/>
        </w:rPr>
      </w:pPr>
    </w:p>
    <w:p w14:paraId="445DC3ED" w14:textId="77777777" w:rsidR="005064A3" w:rsidRPr="00655A1C" w:rsidRDefault="005064A3" w:rsidP="00C72336">
      <w:pPr>
        <w:pStyle w:val="ListParagraph"/>
        <w:rPr>
          <w:rFonts w:ascii="Times New Roman" w:hAnsi="Times New Roman" w:cs="Times New Roman"/>
          <w:sz w:val="26"/>
          <w:szCs w:val="26"/>
          <w:lang w:val="vi-VN"/>
        </w:rPr>
      </w:pPr>
    </w:p>
    <w:p w14:paraId="0C84B41B" w14:textId="77777777" w:rsidR="005064A3" w:rsidRPr="00655A1C" w:rsidRDefault="005064A3" w:rsidP="00C72336">
      <w:pPr>
        <w:pStyle w:val="ListParagraph"/>
        <w:rPr>
          <w:rFonts w:ascii="Times New Roman" w:hAnsi="Times New Roman" w:cs="Times New Roman"/>
          <w:sz w:val="26"/>
          <w:szCs w:val="26"/>
          <w:lang w:val="vi-VN"/>
        </w:rPr>
      </w:pPr>
    </w:p>
    <w:p w14:paraId="05A238F0" w14:textId="77777777" w:rsidR="005064A3" w:rsidRPr="00655A1C" w:rsidRDefault="005064A3" w:rsidP="00C72336">
      <w:pPr>
        <w:pStyle w:val="ListParagraph"/>
        <w:rPr>
          <w:rFonts w:ascii="Times New Roman" w:hAnsi="Times New Roman" w:cs="Times New Roman"/>
          <w:sz w:val="26"/>
          <w:szCs w:val="26"/>
          <w:lang w:val="vi-VN"/>
        </w:rPr>
      </w:pPr>
    </w:p>
    <w:p w14:paraId="2B78946F" w14:textId="77777777" w:rsidR="005064A3" w:rsidRPr="00655A1C" w:rsidRDefault="005064A3" w:rsidP="00C72336">
      <w:pPr>
        <w:pStyle w:val="ListParagraph"/>
        <w:rPr>
          <w:rFonts w:ascii="Times New Roman" w:hAnsi="Times New Roman" w:cs="Times New Roman"/>
          <w:sz w:val="26"/>
          <w:szCs w:val="26"/>
          <w:lang w:val="vi-VN"/>
        </w:rPr>
      </w:pPr>
    </w:p>
    <w:p w14:paraId="64F6C166" w14:textId="77777777" w:rsidR="005064A3" w:rsidRPr="00655A1C" w:rsidRDefault="005064A3" w:rsidP="00C72336">
      <w:pPr>
        <w:pStyle w:val="ListParagraph"/>
        <w:rPr>
          <w:rFonts w:ascii="Times New Roman" w:hAnsi="Times New Roman" w:cs="Times New Roman"/>
          <w:sz w:val="26"/>
          <w:szCs w:val="26"/>
          <w:lang w:val="vi-VN"/>
        </w:rPr>
      </w:pPr>
    </w:p>
    <w:p w14:paraId="144BF33E" w14:textId="77777777" w:rsidR="005064A3" w:rsidRPr="00655A1C" w:rsidRDefault="005064A3" w:rsidP="00C72336">
      <w:pPr>
        <w:pStyle w:val="ListParagraph"/>
        <w:rPr>
          <w:rFonts w:ascii="Times New Roman" w:hAnsi="Times New Roman" w:cs="Times New Roman"/>
          <w:sz w:val="26"/>
          <w:szCs w:val="26"/>
          <w:lang w:val="vi-VN"/>
        </w:rPr>
      </w:pPr>
    </w:p>
    <w:p w14:paraId="07C38046" w14:textId="77777777" w:rsidR="005064A3" w:rsidRPr="00655A1C" w:rsidRDefault="005064A3" w:rsidP="00C72336">
      <w:pPr>
        <w:pStyle w:val="ListParagraph"/>
        <w:rPr>
          <w:rFonts w:ascii="Times New Roman" w:hAnsi="Times New Roman" w:cs="Times New Roman"/>
          <w:sz w:val="26"/>
          <w:szCs w:val="26"/>
          <w:lang w:val="vi-VN"/>
        </w:rPr>
      </w:pPr>
    </w:p>
    <w:p w14:paraId="19064F4C" w14:textId="7435A24E" w:rsidR="004B1204" w:rsidRPr="00655A1C" w:rsidRDefault="004B1204">
      <w:pPr>
        <w:rPr>
          <w:rFonts w:ascii="Times New Roman" w:hAnsi="Times New Roman" w:cs="Times New Roman"/>
          <w:sz w:val="26"/>
          <w:szCs w:val="26"/>
          <w:lang w:val="vi-VN"/>
        </w:rPr>
      </w:pPr>
      <w:r w:rsidRPr="00655A1C">
        <w:rPr>
          <w:rFonts w:ascii="Times New Roman" w:hAnsi="Times New Roman" w:cs="Times New Roman"/>
          <w:sz w:val="26"/>
          <w:szCs w:val="26"/>
          <w:lang w:val="vi-VN"/>
        </w:rPr>
        <w:br w:type="page"/>
      </w:r>
    </w:p>
    <w:p w14:paraId="37D12EB4" w14:textId="773AF6FC" w:rsidR="00A64AF1" w:rsidRPr="00655A1C" w:rsidRDefault="00437FB5" w:rsidP="00740D13">
      <w:pPr>
        <w:pStyle w:val="Heading1"/>
        <w:jc w:val="center"/>
        <w:rPr>
          <w:sz w:val="24"/>
          <w:szCs w:val="24"/>
          <w:lang w:val="vi-VN"/>
        </w:rPr>
      </w:pPr>
      <w:bookmarkStart w:id="2" w:name="_Toc118814357"/>
      <w:r w:rsidRPr="00655A1C">
        <w:rPr>
          <w:sz w:val="24"/>
          <w:szCs w:val="24"/>
          <w:lang w:val="vi-VN"/>
        </w:rPr>
        <w:lastRenderedPageBreak/>
        <w:t>MỤC LỤC HÌNH ẢNH</w:t>
      </w:r>
      <w:bookmarkEnd w:id="2"/>
    </w:p>
    <w:p w14:paraId="0A369670" w14:textId="1CD58F4B" w:rsidR="0031263D" w:rsidRPr="00655A1C" w:rsidRDefault="0031263D">
      <w:pPr>
        <w:pStyle w:val="TableofFigures"/>
        <w:tabs>
          <w:tab w:val="right" w:leader="dot" w:pos="9350"/>
        </w:tabs>
        <w:rPr>
          <w:rFonts w:ascii="Times New Roman" w:eastAsiaTheme="minorEastAsia" w:hAnsi="Times New Roman" w:cs="Times New Roman"/>
          <w:noProof/>
          <w:sz w:val="24"/>
          <w:szCs w:val="24"/>
        </w:rPr>
      </w:pPr>
      <w:r w:rsidRPr="00655A1C">
        <w:rPr>
          <w:rFonts w:ascii="Times New Roman" w:hAnsi="Times New Roman" w:cs="Times New Roman"/>
          <w:sz w:val="24"/>
          <w:szCs w:val="24"/>
          <w:lang w:val="vi-VN"/>
        </w:rPr>
        <w:fldChar w:fldCharType="begin"/>
      </w:r>
      <w:r w:rsidRPr="00655A1C">
        <w:rPr>
          <w:rFonts w:ascii="Times New Roman" w:hAnsi="Times New Roman" w:cs="Times New Roman"/>
          <w:sz w:val="24"/>
          <w:szCs w:val="24"/>
          <w:lang w:val="vi-VN"/>
        </w:rPr>
        <w:instrText xml:space="preserve"> TOC \h \z \c "Hình" </w:instrText>
      </w:r>
      <w:r w:rsidRPr="00655A1C">
        <w:rPr>
          <w:rFonts w:ascii="Times New Roman" w:hAnsi="Times New Roman" w:cs="Times New Roman"/>
          <w:sz w:val="24"/>
          <w:szCs w:val="24"/>
          <w:lang w:val="vi-VN"/>
        </w:rPr>
        <w:fldChar w:fldCharType="separate"/>
      </w:r>
      <w:hyperlink w:anchor="_Toc118733876" w:history="1">
        <w:r w:rsidRPr="00655A1C">
          <w:rPr>
            <w:rStyle w:val="Hyperlink"/>
            <w:rFonts w:ascii="Times New Roman" w:hAnsi="Times New Roman" w:cs="Times New Roman"/>
            <w:b/>
            <w:bCs/>
            <w:noProof/>
            <w:sz w:val="24"/>
            <w:szCs w:val="24"/>
          </w:rPr>
          <w:t>Hình 1</w:t>
        </w:r>
        <w:r w:rsidRPr="00655A1C">
          <w:rPr>
            <w:rStyle w:val="Hyperlink"/>
            <w:rFonts w:ascii="Times New Roman" w:hAnsi="Times New Roman" w:cs="Times New Roman"/>
            <w:b/>
            <w:bCs/>
            <w:noProof/>
            <w:sz w:val="24"/>
            <w:szCs w:val="24"/>
            <w:lang w:val="vi-VN"/>
          </w:rPr>
          <w:t xml:space="preserve"> Thanh toán Paypal</w:t>
        </w:r>
        <w:r w:rsidRPr="00655A1C">
          <w:rPr>
            <w:rFonts w:ascii="Times New Roman" w:hAnsi="Times New Roman" w:cs="Times New Roman"/>
            <w:noProof/>
            <w:webHidden/>
            <w:sz w:val="24"/>
            <w:szCs w:val="24"/>
          </w:rPr>
          <w:tab/>
        </w:r>
        <w:r w:rsidRPr="00655A1C">
          <w:rPr>
            <w:rFonts w:ascii="Times New Roman" w:hAnsi="Times New Roman" w:cs="Times New Roman"/>
            <w:noProof/>
            <w:webHidden/>
            <w:sz w:val="24"/>
            <w:szCs w:val="24"/>
          </w:rPr>
          <w:fldChar w:fldCharType="begin"/>
        </w:r>
        <w:r w:rsidRPr="00655A1C">
          <w:rPr>
            <w:rFonts w:ascii="Times New Roman" w:hAnsi="Times New Roman" w:cs="Times New Roman"/>
            <w:noProof/>
            <w:webHidden/>
            <w:sz w:val="24"/>
            <w:szCs w:val="24"/>
          </w:rPr>
          <w:instrText xml:space="preserve"> PAGEREF _Toc118733876 \h </w:instrText>
        </w:r>
        <w:r w:rsidRPr="00655A1C">
          <w:rPr>
            <w:rFonts w:ascii="Times New Roman" w:hAnsi="Times New Roman" w:cs="Times New Roman"/>
            <w:noProof/>
            <w:webHidden/>
            <w:sz w:val="24"/>
            <w:szCs w:val="24"/>
          </w:rPr>
        </w:r>
        <w:r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w:t>
        </w:r>
        <w:r w:rsidRPr="00655A1C">
          <w:rPr>
            <w:rFonts w:ascii="Times New Roman" w:hAnsi="Times New Roman" w:cs="Times New Roman"/>
            <w:noProof/>
            <w:webHidden/>
            <w:sz w:val="24"/>
            <w:szCs w:val="24"/>
          </w:rPr>
          <w:fldChar w:fldCharType="end"/>
        </w:r>
      </w:hyperlink>
    </w:p>
    <w:p w14:paraId="6B360AF2" w14:textId="0283E1CF"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77" w:history="1">
        <w:r w:rsidR="0031263D" w:rsidRPr="00655A1C">
          <w:rPr>
            <w:rStyle w:val="Hyperlink"/>
            <w:rFonts w:ascii="Times New Roman" w:hAnsi="Times New Roman" w:cs="Times New Roman"/>
            <w:b/>
            <w:bCs/>
            <w:noProof/>
            <w:sz w:val="24"/>
            <w:szCs w:val="24"/>
          </w:rPr>
          <w:t>Hình 2</w:t>
        </w:r>
        <w:r w:rsidR="0031263D" w:rsidRPr="00655A1C">
          <w:rPr>
            <w:rStyle w:val="Hyperlink"/>
            <w:rFonts w:ascii="Times New Roman" w:hAnsi="Times New Roman" w:cs="Times New Roman"/>
            <w:b/>
            <w:bCs/>
            <w:noProof/>
            <w:sz w:val="24"/>
            <w:szCs w:val="24"/>
            <w:lang w:val="vi-VN"/>
          </w:rPr>
          <w:t xml:space="preserve"> Cổng thanh toán</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_Toc118733877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5</w:t>
        </w:r>
        <w:r w:rsidR="0031263D" w:rsidRPr="00655A1C">
          <w:rPr>
            <w:rFonts w:ascii="Times New Roman" w:hAnsi="Times New Roman" w:cs="Times New Roman"/>
            <w:noProof/>
            <w:webHidden/>
            <w:sz w:val="24"/>
            <w:szCs w:val="24"/>
          </w:rPr>
          <w:fldChar w:fldCharType="end"/>
        </w:r>
      </w:hyperlink>
    </w:p>
    <w:p w14:paraId="134ED1F7" w14:textId="2F00E881"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78" w:history="1">
        <w:r w:rsidR="0031263D" w:rsidRPr="00655A1C">
          <w:rPr>
            <w:rStyle w:val="Hyperlink"/>
            <w:rFonts w:ascii="Times New Roman" w:hAnsi="Times New Roman" w:cs="Times New Roman"/>
            <w:b/>
            <w:bCs/>
            <w:noProof/>
            <w:sz w:val="24"/>
            <w:szCs w:val="24"/>
          </w:rPr>
          <w:t>Hình 3</w:t>
        </w:r>
        <w:r w:rsidR="0031263D" w:rsidRPr="00655A1C">
          <w:rPr>
            <w:rStyle w:val="Hyperlink"/>
            <w:rFonts w:ascii="Times New Roman" w:hAnsi="Times New Roman" w:cs="Times New Roman"/>
            <w:b/>
            <w:bCs/>
            <w:noProof/>
            <w:sz w:val="24"/>
            <w:szCs w:val="24"/>
            <w:lang w:val="vi-VN"/>
          </w:rPr>
          <w:t xml:space="preserve"> Pulgin box chat Messenger</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_Toc118733878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6</w:t>
        </w:r>
        <w:r w:rsidR="0031263D" w:rsidRPr="00655A1C">
          <w:rPr>
            <w:rFonts w:ascii="Times New Roman" w:hAnsi="Times New Roman" w:cs="Times New Roman"/>
            <w:noProof/>
            <w:webHidden/>
            <w:sz w:val="24"/>
            <w:szCs w:val="24"/>
          </w:rPr>
          <w:fldChar w:fldCharType="end"/>
        </w:r>
      </w:hyperlink>
    </w:p>
    <w:p w14:paraId="51D9A182" w14:textId="6499EC5E"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79" w:history="1">
        <w:r w:rsidR="0031263D" w:rsidRPr="00655A1C">
          <w:rPr>
            <w:rStyle w:val="Hyperlink"/>
            <w:rFonts w:ascii="Times New Roman" w:hAnsi="Times New Roman" w:cs="Times New Roman"/>
            <w:b/>
            <w:bCs/>
            <w:noProof/>
            <w:sz w:val="24"/>
            <w:szCs w:val="24"/>
          </w:rPr>
          <w:t>Hình 4</w:t>
        </w:r>
        <w:r w:rsidR="0031263D" w:rsidRPr="00655A1C">
          <w:rPr>
            <w:rStyle w:val="Hyperlink"/>
            <w:rFonts w:ascii="Times New Roman" w:hAnsi="Times New Roman" w:cs="Times New Roman"/>
            <w:b/>
            <w:bCs/>
            <w:noProof/>
            <w:sz w:val="24"/>
            <w:szCs w:val="24"/>
            <w:lang w:val="vi-VN"/>
          </w:rPr>
          <w:t xml:space="preserve"> URL thân thiện, bảo mật SSL</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_Toc118733879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6</w:t>
        </w:r>
        <w:r w:rsidR="0031263D" w:rsidRPr="00655A1C">
          <w:rPr>
            <w:rFonts w:ascii="Times New Roman" w:hAnsi="Times New Roman" w:cs="Times New Roman"/>
            <w:noProof/>
            <w:webHidden/>
            <w:sz w:val="24"/>
            <w:szCs w:val="24"/>
          </w:rPr>
          <w:fldChar w:fldCharType="end"/>
        </w:r>
      </w:hyperlink>
    </w:p>
    <w:p w14:paraId="2515DB95" w14:textId="295AA5C3"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0" w:history="1">
        <w:r w:rsidR="0031263D" w:rsidRPr="00655A1C">
          <w:rPr>
            <w:rStyle w:val="Hyperlink"/>
            <w:rFonts w:ascii="Times New Roman" w:hAnsi="Times New Roman" w:cs="Times New Roman"/>
            <w:b/>
            <w:bCs/>
            <w:noProof/>
            <w:sz w:val="24"/>
            <w:szCs w:val="24"/>
          </w:rPr>
          <w:t>Hình 5</w:t>
        </w:r>
        <w:r w:rsidR="0031263D" w:rsidRPr="00655A1C">
          <w:rPr>
            <w:rStyle w:val="Hyperlink"/>
            <w:rFonts w:ascii="Times New Roman" w:hAnsi="Times New Roman" w:cs="Times New Roman"/>
            <w:b/>
            <w:bCs/>
            <w:noProof/>
            <w:sz w:val="24"/>
            <w:szCs w:val="24"/>
            <w:lang w:val="vi-VN"/>
          </w:rPr>
          <w:t xml:space="preserve"> SEO từ khóa, gg search console</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_Toc118733880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7</w:t>
        </w:r>
        <w:r w:rsidR="0031263D" w:rsidRPr="00655A1C">
          <w:rPr>
            <w:rFonts w:ascii="Times New Roman" w:hAnsi="Times New Roman" w:cs="Times New Roman"/>
            <w:noProof/>
            <w:webHidden/>
            <w:sz w:val="24"/>
            <w:szCs w:val="24"/>
          </w:rPr>
          <w:fldChar w:fldCharType="end"/>
        </w:r>
      </w:hyperlink>
    </w:p>
    <w:p w14:paraId="5295B76C" w14:textId="3554BDD3"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1" w:history="1">
        <w:r w:rsidR="0031263D" w:rsidRPr="00655A1C">
          <w:rPr>
            <w:rStyle w:val="Hyperlink"/>
            <w:rFonts w:ascii="Times New Roman" w:hAnsi="Times New Roman" w:cs="Times New Roman"/>
            <w:b/>
            <w:bCs/>
            <w:noProof/>
            <w:sz w:val="24"/>
            <w:szCs w:val="24"/>
          </w:rPr>
          <w:t>Hình 6</w:t>
        </w:r>
        <w:r w:rsidR="0031263D" w:rsidRPr="00655A1C">
          <w:rPr>
            <w:rStyle w:val="Hyperlink"/>
            <w:rFonts w:ascii="Times New Roman" w:hAnsi="Times New Roman" w:cs="Times New Roman"/>
            <w:b/>
            <w:bCs/>
            <w:noProof/>
            <w:sz w:val="24"/>
            <w:szCs w:val="24"/>
            <w:lang w:val="vi-VN"/>
          </w:rPr>
          <w:t xml:space="preserve"> Sharing soical netword</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_Toc118733881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7</w:t>
        </w:r>
        <w:r w:rsidR="0031263D" w:rsidRPr="00655A1C">
          <w:rPr>
            <w:rFonts w:ascii="Times New Roman" w:hAnsi="Times New Roman" w:cs="Times New Roman"/>
            <w:noProof/>
            <w:webHidden/>
            <w:sz w:val="24"/>
            <w:szCs w:val="24"/>
          </w:rPr>
          <w:fldChar w:fldCharType="end"/>
        </w:r>
      </w:hyperlink>
    </w:p>
    <w:p w14:paraId="54AA9156" w14:textId="05A75645"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2" w:history="1">
        <w:r w:rsidR="0031263D" w:rsidRPr="00655A1C">
          <w:rPr>
            <w:rStyle w:val="Hyperlink"/>
            <w:rFonts w:ascii="Times New Roman" w:hAnsi="Times New Roman" w:cs="Times New Roman"/>
            <w:b/>
            <w:bCs/>
            <w:noProof/>
            <w:sz w:val="24"/>
            <w:szCs w:val="24"/>
          </w:rPr>
          <w:t>Hình 7</w:t>
        </w:r>
        <w:r w:rsidR="0031263D" w:rsidRPr="00655A1C">
          <w:rPr>
            <w:rStyle w:val="Hyperlink"/>
            <w:rFonts w:ascii="Times New Roman" w:hAnsi="Times New Roman" w:cs="Times New Roman"/>
            <w:b/>
            <w:bCs/>
            <w:noProof/>
            <w:sz w:val="24"/>
            <w:szCs w:val="24"/>
            <w:lang w:val="vi-VN"/>
          </w:rPr>
          <w:t xml:space="preserve"> Gửi email khi đăng kí</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_Toc118733882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8</w:t>
        </w:r>
        <w:r w:rsidR="0031263D" w:rsidRPr="00655A1C">
          <w:rPr>
            <w:rFonts w:ascii="Times New Roman" w:hAnsi="Times New Roman" w:cs="Times New Roman"/>
            <w:noProof/>
            <w:webHidden/>
            <w:sz w:val="24"/>
            <w:szCs w:val="24"/>
          </w:rPr>
          <w:fldChar w:fldCharType="end"/>
        </w:r>
      </w:hyperlink>
    </w:p>
    <w:p w14:paraId="2E9667AF" w14:textId="01D739F1"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3" w:history="1">
        <w:r w:rsidR="0031263D" w:rsidRPr="00655A1C">
          <w:rPr>
            <w:rStyle w:val="Hyperlink"/>
            <w:rFonts w:ascii="Times New Roman" w:hAnsi="Times New Roman" w:cs="Times New Roman"/>
            <w:b/>
            <w:bCs/>
            <w:noProof/>
            <w:sz w:val="24"/>
            <w:szCs w:val="24"/>
          </w:rPr>
          <w:t>Hình 8</w:t>
        </w:r>
        <w:r w:rsidR="0031263D" w:rsidRPr="00655A1C">
          <w:rPr>
            <w:rStyle w:val="Hyperlink"/>
            <w:rFonts w:ascii="Times New Roman" w:hAnsi="Times New Roman" w:cs="Times New Roman"/>
            <w:b/>
            <w:bCs/>
            <w:noProof/>
            <w:sz w:val="24"/>
            <w:szCs w:val="24"/>
            <w:lang w:val="vi-VN"/>
          </w:rPr>
          <w:t xml:space="preserve"> Quảng cáo qua email khách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_Toc118733883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9</w:t>
        </w:r>
        <w:r w:rsidR="0031263D" w:rsidRPr="00655A1C">
          <w:rPr>
            <w:rFonts w:ascii="Times New Roman" w:hAnsi="Times New Roman" w:cs="Times New Roman"/>
            <w:noProof/>
            <w:webHidden/>
            <w:sz w:val="24"/>
            <w:szCs w:val="24"/>
          </w:rPr>
          <w:fldChar w:fldCharType="end"/>
        </w:r>
      </w:hyperlink>
    </w:p>
    <w:p w14:paraId="5B147D70" w14:textId="17879BBD"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4" w:history="1">
        <w:r w:rsidR="0031263D" w:rsidRPr="00655A1C">
          <w:rPr>
            <w:rStyle w:val="Hyperlink"/>
            <w:rFonts w:ascii="Times New Roman" w:hAnsi="Times New Roman" w:cs="Times New Roman"/>
            <w:b/>
            <w:bCs/>
            <w:noProof/>
            <w:sz w:val="24"/>
            <w:szCs w:val="24"/>
          </w:rPr>
          <w:t>Hình 9</w:t>
        </w:r>
        <w:r w:rsidR="0031263D" w:rsidRPr="00655A1C">
          <w:rPr>
            <w:rStyle w:val="Hyperlink"/>
            <w:rFonts w:ascii="Times New Roman" w:hAnsi="Times New Roman" w:cs="Times New Roman"/>
            <w:b/>
            <w:bCs/>
            <w:noProof/>
            <w:sz w:val="24"/>
            <w:szCs w:val="24"/>
            <w:lang w:val="vi-VN"/>
          </w:rPr>
          <w:t xml:space="preserve"> Gửi email thanh toán ( thông tin chi tiết,…)</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_Toc118733884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10</w:t>
        </w:r>
        <w:r w:rsidR="0031263D" w:rsidRPr="00655A1C">
          <w:rPr>
            <w:rFonts w:ascii="Times New Roman" w:hAnsi="Times New Roman" w:cs="Times New Roman"/>
            <w:noProof/>
            <w:webHidden/>
            <w:sz w:val="24"/>
            <w:szCs w:val="24"/>
          </w:rPr>
          <w:fldChar w:fldCharType="end"/>
        </w:r>
      </w:hyperlink>
    </w:p>
    <w:p w14:paraId="3C1D1BDD" w14:textId="4E8531B4"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5" w:history="1">
        <w:r w:rsidR="0031263D" w:rsidRPr="00655A1C">
          <w:rPr>
            <w:rStyle w:val="Hyperlink"/>
            <w:rFonts w:ascii="Times New Roman" w:hAnsi="Times New Roman" w:cs="Times New Roman"/>
            <w:b/>
            <w:bCs/>
            <w:noProof/>
            <w:sz w:val="24"/>
            <w:szCs w:val="24"/>
          </w:rPr>
          <w:t>Hình 10</w:t>
        </w:r>
        <w:r w:rsidR="0031263D" w:rsidRPr="00655A1C">
          <w:rPr>
            <w:rStyle w:val="Hyperlink"/>
            <w:rFonts w:ascii="Times New Roman" w:hAnsi="Times New Roman" w:cs="Times New Roman"/>
            <w:b/>
            <w:bCs/>
            <w:noProof/>
            <w:sz w:val="24"/>
            <w:szCs w:val="24"/>
            <w:lang w:val="vi-VN"/>
          </w:rPr>
          <w:t xml:space="preserve"> Livestream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_Toc118733885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11</w:t>
        </w:r>
        <w:r w:rsidR="0031263D" w:rsidRPr="00655A1C">
          <w:rPr>
            <w:rFonts w:ascii="Times New Roman" w:hAnsi="Times New Roman" w:cs="Times New Roman"/>
            <w:noProof/>
            <w:webHidden/>
            <w:sz w:val="24"/>
            <w:szCs w:val="24"/>
          </w:rPr>
          <w:fldChar w:fldCharType="end"/>
        </w:r>
      </w:hyperlink>
    </w:p>
    <w:p w14:paraId="43C2AF86" w14:textId="6AB9FEF6"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6" w:history="1">
        <w:r w:rsidR="0031263D" w:rsidRPr="00655A1C">
          <w:rPr>
            <w:rStyle w:val="Hyperlink"/>
            <w:rFonts w:ascii="Times New Roman" w:hAnsi="Times New Roman" w:cs="Times New Roman"/>
            <w:b/>
            <w:bCs/>
            <w:noProof/>
            <w:sz w:val="24"/>
            <w:szCs w:val="24"/>
          </w:rPr>
          <w:t>Hình 11</w:t>
        </w:r>
        <w:r w:rsidR="0031263D" w:rsidRPr="00655A1C">
          <w:rPr>
            <w:rStyle w:val="Hyperlink"/>
            <w:rFonts w:ascii="Times New Roman" w:hAnsi="Times New Roman" w:cs="Times New Roman"/>
            <w:b/>
            <w:bCs/>
            <w:noProof/>
            <w:sz w:val="24"/>
            <w:szCs w:val="24"/>
            <w:lang w:val="vi-VN"/>
          </w:rPr>
          <w:t xml:space="preserve"> Google analystic</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_Toc118733886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12</w:t>
        </w:r>
        <w:r w:rsidR="0031263D" w:rsidRPr="00655A1C">
          <w:rPr>
            <w:rFonts w:ascii="Times New Roman" w:hAnsi="Times New Roman" w:cs="Times New Roman"/>
            <w:noProof/>
            <w:webHidden/>
            <w:sz w:val="24"/>
            <w:szCs w:val="24"/>
          </w:rPr>
          <w:fldChar w:fldCharType="end"/>
        </w:r>
      </w:hyperlink>
    </w:p>
    <w:p w14:paraId="1ED47109" w14:textId="7CAE827B"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7" w:history="1">
        <w:r w:rsidR="0031263D" w:rsidRPr="00655A1C">
          <w:rPr>
            <w:rStyle w:val="Hyperlink"/>
            <w:rFonts w:ascii="Times New Roman" w:hAnsi="Times New Roman" w:cs="Times New Roman"/>
            <w:b/>
            <w:bCs/>
            <w:noProof/>
            <w:sz w:val="24"/>
            <w:szCs w:val="24"/>
          </w:rPr>
          <w:t>Hình 12</w:t>
        </w:r>
        <w:r w:rsidR="0031263D" w:rsidRPr="00655A1C">
          <w:rPr>
            <w:rStyle w:val="Hyperlink"/>
            <w:rFonts w:ascii="Times New Roman" w:hAnsi="Times New Roman" w:cs="Times New Roman"/>
            <w:b/>
            <w:bCs/>
            <w:noProof/>
            <w:sz w:val="24"/>
            <w:szCs w:val="24"/>
            <w:lang w:val="vi-VN"/>
          </w:rPr>
          <w:t xml:space="preserve"> Google search console</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_Toc118733887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13</w:t>
        </w:r>
        <w:r w:rsidR="0031263D" w:rsidRPr="00655A1C">
          <w:rPr>
            <w:rFonts w:ascii="Times New Roman" w:hAnsi="Times New Roman" w:cs="Times New Roman"/>
            <w:noProof/>
            <w:webHidden/>
            <w:sz w:val="24"/>
            <w:szCs w:val="24"/>
          </w:rPr>
          <w:fldChar w:fldCharType="end"/>
        </w:r>
      </w:hyperlink>
    </w:p>
    <w:p w14:paraId="57013970" w14:textId="59C65462"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8" w:history="1">
        <w:r w:rsidR="0031263D" w:rsidRPr="00655A1C">
          <w:rPr>
            <w:rStyle w:val="Hyperlink"/>
            <w:rFonts w:ascii="Times New Roman" w:hAnsi="Times New Roman" w:cs="Times New Roman"/>
            <w:b/>
            <w:bCs/>
            <w:noProof/>
            <w:sz w:val="24"/>
            <w:szCs w:val="24"/>
          </w:rPr>
          <w:t>Hình 13</w:t>
        </w:r>
        <w:r w:rsidR="0031263D" w:rsidRPr="00655A1C">
          <w:rPr>
            <w:rStyle w:val="Hyperlink"/>
            <w:rFonts w:ascii="Times New Roman" w:hAnsi="Times New Roman" w:cs="Times New Roman"/>
            <w:b/>
            <w:bCs/>
            <w:noProof/>
            <w:sz w:val="24"/>
            <w:szCs w:val="24"/>
            <w:lang w:val="vi-VN"/>
          </w:rPr>
          <w:t xml:space="preserve"> PageSpeed Insights</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_Toc118733888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14</w:t>
        </w:r>
        <w:r w:rsidR="0031263D" w:rsidRPr="00655A1C">
          <w:rPr>
            <w:rFonts w:ascii="Times New Roman" w:hAnsi="Times New Roman" w:cs="Times New Roman"/>
            <w:noProof/>
            <w:webHidden/>
            <w:sz w:val="24"/>
            <w:szCs w:val="24"/>
          </w:rPr>
          <w:fldChar w:fldCharType="end"/>
        </w:r>
      </w:hyperlink>
    </w:p>
    <w:p w14:paraId="65056F5A" w14:textId="1F391956"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89" w:history="1">
        <w:r w:rsidR="0031263D" w:rsidRPr="00655A1C">
          <w:rPr>
            <w:rStyle w:val="Hyperlink"/>
            <w:rFonts w:ascii="Times New Roman" w:hAnsi="Times New Roman" w:cs="Times New Roman"/>
            <w:b/>
            <w:bCs/>
            <w:noProof/>
            <w:sz w:val="24"/>
            <w:szCs w:val="24"/>
          </w:rPr>
          <w:t>Hình 14</w:t>
        </w:r>
        <w:r w:rsidR="0031263D" w:rsidRPr="00655A1C">
          <w:rPr>
            <w:rStyle w:val="Hyperlink"/>
            <w:rFonts w:ascii="Times New Roman" w:hAnsi="Times New Roman" w:cs="Times New Roman"/>
            <w:b/>
            <w:bCs/>
            <w:noProof/>
            <w:sz w:val="24"/>
            <w:szCs w:val="24"/>
            <w:lang w:val="vi-VN"/>
          </w:rPr>
          <w:t xml:space="preserve"> Google adsword</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_Toc118733889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15</w:t>
        </w:r>
        <w:r w:rsidR="0031263D" w:rsidRPr="00655A1C">
          <w:rPr>
            <w:rFonts w:ascii="Times New Roman" w:hAnsi="Times New Roman" w:cs="Times New Roman"/>
            <w:noProof/>
            <w:webHidden/>
            <w:sz w:val="24"/>
            <w:szCs w:val="24"/>
          </w:rPr>
          <w:fldChar w:fldCharType="end"/>
        </w:r>
      </w:hyperlink>
    </w:p>
    <w:p w14:paraId="1C8DBE97" w14:textId="15D5B76B"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90" w:history="1">
        <w:r w:rsidR="0031263D" w:rsidRPr="00655A1C">
          <w:rPr>
            <w:rStyle w:val="Hyperlink"/>
            <w:rFonts w:ascii="Times New Roman" w:hAnsi="Times New Roman" w:cs="Times New Roman"/>
            <w:b/>
            <w:bCs/>
            <w:noProof/>
            <w:sz w:val="24"/>
            <w:szCs w:val="24"/>
          </w:rPr>
          <w:t>Hình 16</w:t>
        </w:r>
        <w:r w:rsidR="0031263D" w:rsidRPr="00655A1C">
          <w:rPr>
            <w:rStyle w:val="Hyperlink"/>
            <w:rFonts w:ascii="Times New Roman" w:hAnsi="Times New Roman" w:cs="Times New Roman"/>
            <w:b/>
            <w:bCs/>
            <w:noProof/>
            <w:sz w:val="24"/>
            <w:szCs w:val="24"/>
            <w:lang w:val="vi-VN"/>
          </w:rPr>
          <w:t xml:space="preserve"> Giao diện tổng quan của Admin</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_Toc118733890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30</w:t>
        </w:r>
        <w:r w:rsidR="0031263D" w:rsidRPr="00655A1C">
          <w:rPr>
            <w:rFonts w:ascii="Times New Roman" w:hAnsi="Times New Roman" w:cs="Times New Roman"/>
            <w:noProof/>
            <w:webHidden/>
            <w:sz w:val="24"/>
            <w:szCs w:val="24"/>
          </w:rPr>
          <w:fldChar w:fldCharType="end"/>
        </w:r>
      </w:hyperlink>
    </w:p>
    <w:p w14:paraId="04D57A1B" w14:textId="306B0B36"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91" w:history="1">
        <w:r w:rsidR="0031263D" w:rsidRPr="00655A1C">
          <w:rPr>
            <w:rStyle w:val="Hyperlink"/>
            <w:rFonts w:ascii="Times New Roman" w:hAnsi="Times New Roman" w:cs="Times New Roman"/>
            <w:b/>
            <w:bCs/>
            <w:noProof/>
            <w:sz w:val="24"/>
            <w:szCs w:val="24"/>
          </w:rPr>
          <w:t>Hình 17</w:t>
        </w:r>
        <w:r w:rsidR="0031263D" w:rsidRPr="00655A1C">
          <w:rPr>
            <w:rStyle w:val="Hyperlink"/>
            <w:rFonts w:ascii="Times New Roman" w:hAnsi="Times New Roman" w:cs="Times New Roman"/>
            <w:b/>
            <w:bCs/>
            <w:noProof/>
            <w:sz w:val="24"/>
            <w:szCs w:val="24"/>
            <w:lang w:val="vi-VN"/>
          </w:rPr>
          <w:t xml:space="preserve"> Giao diện doanh thu tháng, năm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_Toc118733891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31</w:t>
        </w:r>
        <w:r w:rsidR="0031263D" w:rsidRPr="00655A1C">
          <w:rPr>
            <w:rFonts w:ascii="Times New Roman" w:hAnsi="Times New Roman" w:cs="Times New Roman"/>
            <w:noProof/>
            <w:webHidden/>
            <w:sz w:val="24"/>
            <w:szCs w:val="24"/>
          </w:rPr>
          <w:fldChar w:fldCharType="end"/>
        </w:r>
      </w:hyperlink>
    </w:p>
    <w:p w14:paraId="0CBA09B8" w14:textId="49327DA6"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w:anchor="_Toc118733892" w:history="1">
        <w:r w:rsidR="0031263D" w:rsidRPr="00655A1C">
          <w:rPr>
            <w:rStyle w:val="Hyperlink"/>
            <w:rFonts w:ascii="Times New Roman" w:hAnsi="Times New Roman" w:cs="Times New Roman"/>
            <w:b/>
            <w:noProof/>
            <w:sz w:val="24"/>
            <w:szCs w:val="24"/>
          </w:rPr>
          <w:t>Hình 18</w:t>
        </w:r>
        <w:r w:rsidR="0031263D" w:rsidRPr="00655A1C">
          <w:rPr>
            <w:rStyle w:val="Hyperlink"/>
            <w:rFonts w:ascii="Times New Roman" w:hAnsi="Times New Roman" w:cs="Times New Roman"/>
            <w:b/>
            <w:noProof/>
            <w:sz w:val="24"/>
            <w:szCs w:val="24"/>
            <w:lang w:val="vi-VN"/>
          </w:rPr>
          <w:t xml:space="preserve"> Giao diện </w:t>
        </w:r>
        <w:r w:rsidR="0031263D" w:rsidRPr="00655A1C">
          <w:rPr>
            <w:rStyle w:val="Hyperlink"/>
            <w:rFonts w:ascii="Times New Roman" w:hAnsi="Times New Roman" w:cs="Times New Roman"/>
            <w:b/>
            <w:bCs/>
            <w:noProof/>
            <w:sz w:val="24"/>
            <w:szCs w:val="24"/>
            <w:lang w:val="vi-VN"/>
          </w:rPr>
          <w:t>Đơn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_Toc118733892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31</w:t>
        </w:r>
        <w:r w:rsidR="0031263D" w:rsidRPr="00655A1C">
          <w:rPr>
            <w:rFonts w:ascii="Times New Roman" w:hAnsi="Times New Roman" w:cs="Times New Roman"/>
            <w:noProof/>
            <w:webHidden/>
            <w:sz w:val="24"/>
            <w:szCs w:val="24"/>
          </w:rPr>
          <w:fldChar w:fldCharType="end"/>
        </w:r>
      </w:hyperlink>
    </w:p>
    <w:p w14:paraId="58139C41" w14:textId="11D4A530"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2" w:anchor="_Toc118733893" w:history="1">
        <w:r w:rsidR="0031263D" w:rsidRPr="00655A1C">
          <w:rPr>
            <w:rStyle w:val="Hyperlink"/>
            <w:rFonts w:ascii="Times New Roman" w:hAnsi="Times New Roman" w:cs="Times New Roman"/>
            <w:b/>
            <w:bCs/>
            <w:noProof/>
            <w:sz w:val="24"/>
            <w:szCs w:val="24"/>
          </w:rPr>
          <w:t>Hình 19</w:t>
        </w:r>
        <w:r w:rsidR="0031263D" w:rsidRPr="00655A1C">
          <w:rPr>
            <w:rStyle w:val="Hyperlink"/>
            <w:rFonts w:ascii="Times New Roman" w:hAnsi="Times New Roman" w:cs="Times New Roman"/>
            <w:b/>
            <w:bCs/>
            <w:noProof/>
            <w:sz w:val="24"/>
            <w:szCs w:val="24"/>
            <w:lang w:val="vi-VN"/>
          </w:rPr>
          <w:t xml:space="preserve"> Biểu đồ thống kê</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_Toc118733893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32</w:t>
        </w:r>
        <w:r w:rsidR="0031263D" w:rsidRPr="00655A1C">
          <w:rPr>
            <w:rFonts w:ascii="Times New Roman" w:hAnsi="Times New Roman" w:cs="Times New Roman"/>
            <w:noProof/>
            <w:webHidden/>
            <w:sz w:val="24"/>
            <w:szCs w:val="24"/>
          </w:rPr>
          <w:fldChar w:fldCharType="end"/>
        </w:r>
      </w:hyperlink>
    </w:p>
    <w:p w14:paraId="035E3D3D" w14:textId="7EFF788E"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3" w:anchor="_Toc118733894" w:history="1">
        <w:r w:rsidR="0031263D" w:rsidRPr="00655A1C">
          <w:rPr>
            <w:rStyle w:val="Hyperlink"/>
            <w:rFonts w:ascii="Times New Roman" w:hAnsi="Times New Roman" w:cs="Times New Roman"/>
            <w:b/>
            <w:noProof/>
            <w:sz w:val="24"/>
            <w:szCs w:val="24"/>
          </w:rPr>
          <w:t>Hình 20</w:t>
        </w:r>
        <w:r w:rsidR="0031263D" w:rsidRPr="00655A1C">
          <w:rPr>
            <w:rStyle w:val="Hyperlink"/>
            <w:rFonts w:ascii="Times New Roman" w:hAnsi="Times New Roman" w:cs="Times New Roman"/>
            <w:b/>
            <w:noProof/>
            <w:sz w:val="24"/>
            <w:szCs w:val="24"/>
            <w:lang w:val="vi-VN"/>
          </w:rPr>
          <w:t xml:space="preserve"> Đơn hàng mới nhất</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_Toc118733894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32</w:t>
        </w:r>
        <w:r w:rsidR="0031263D" w:rsidRPr="00655A1C">
          <w:rPr>
            <w:rFonts w:ascii="Times New Roman" w:hAnsi="Times New Roman" w:cs="Times New Roman"/>
            <w:noProof/>
            <w:webHidden/>
            <w:sz w:val="24"/>
            <w:szCs w:val="24"/>
          </w:rPr>
          <w:fldChar w:fldCharType="end"/>
        </w:r>
      </w:hyperlink>
    </w:p>
    <w:p w14:paraId="515FF58C" w14:textId="65E62AAE"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4" w:anchor="_Toc118733895" w:history="1">
        <w:r w:rsidR="0031263D" w:rsidRPr="00655A1C">
          <w:rPr>
            <w:rStyle w:val="Hyperlink"/>
            <w:rFonts w:ascii="Times New Roman" w:hAnsi="Times New Roman" w:cs="Times New Roman"/>
            <w:b/>
            <w:bCs/>
            <w:noProof/>
            <w:sz w:val="24"/>
            <w:szCs w:val="24"/>
          </w:rPr>
          <w:t>Hình 21</w:t>
        </w:r>
        <w:r w:rsidR="0031263D" w:rsidRPr="00655A1C">
          <w:rPr>
            <w:rStyle w:val="Hyperlink"/>
            <w:rFonts w:ascii="Times New Roman" w:hAnsi="Times New Roman" w:cs="Times New Roman"/>
            <w:b/>
            <w:bCs/>
            <w:noProof/>
            <w:sz w:val="24"/>
            <w:szCs w:val="24"/>
            <w:lang w:val="vi-VN"/>
          </w:rPr>
          <w:t xml:space="preserve"> Quản lý danh mục ( thêm, xóa, sửa )</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_Toc118733895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33</w:t>
        </w:r>
        <w:r w:rsidR="0031263D" w:rsidRPr="00655A1C">
          <w:rPr>
            <w:rFonts w:ascii="Times New Roman" w:hAnsi="Times New Roman" w:cs="Times New Roman"/>
            <w:noProof/>
            <w:webHidden/>
            <w:sz w:val="24"/>
            <w:szCs w:val="24"/>
          </w:rPr>
          <w:fldChar w:fldCharType="end"/>
        </w:r>
      </w:hyperlink>
    </w:p>
    <w:p w14:paraId="695BD206" w14:textId="0963BA7C"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5" w:anchor="_Toc118733896" w:history="1">
        <w:r w:rsidR="0031263D" w:rsidRPr="00655A1C">
          <w:rPr>
            <w:rStyle w:val="Hyperlink"/>
            <w:rFonts w:ascii="Times New Roman" w:hAnsi="Times New Roman" w:cs="Times New Roman"/>
            <w:b/>
            <w:noProof/>
            <w:sz w:val="24"/>
            <w:szCs w:val="24"/>
          </w:rPr>
          <w:t>Hình 22</w:t>
        </w:r>
        <w:r w:rsidR="0031263D" w:rsidRPr="00655A1C">
          <w:rPr>
            <w:rStyle w:val="Hyperlink"/>
            <w:rFonts w:ascii="Times New Roman" w:hAnsi="Times New Roman" w:cs="Times New Roman"/>
            <w:b/>
            <w:noProof/>
            <w:sz w:val="24"/>
            <w:szCs w:val="24"/>
            <w:lang w:val="vi-VN"/>
          </w:rPr>
          <w:t xml:space="preserve"> Quản lý </w:t>
        </w:r>
        <w:r w:rsidR="0031263D" w:rsidRPr="00655A1C">
          <w:rPr>
            <w:rStyle w:val="Hyperlink"/>
            <w:rFonts w:ascii="Times New Roman" w:hAnsi="Times New Roman" w:cs="Times New Roman"/>
            <w:b/>
            <w:bCs/>
            <w:noProof/>
            <w:sz w:val="24"/>
            <w:szCs w:val="24"/>
            <w:lang w:val="vi-VN"/>
          </w:rPr>
          <w:t>hàng hóa ( thêm, sửa, xóa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_Toc118733896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33</w:t>
        </w:r>
        <w:r w:rsidR="0031263D" w:rsidRPr="00655A1C">
          <w:rPr>
            <w:rFonts w:ascii="Times New Roman" w:hAnsi="Times New Roman" w:cs="Times New Roman"/>
            <w:noProof/>
            <w:webHidden/>
            <w:sz w:val="24"/>
            <w:szCs w:val="24"/>
          </w:rPr>
          <w:fldChar w:fldCharType="end"/>
        </w:r>
      </w:hyperlink>
    </w:p>
    <w:p w14:paraId="02952C0A" w14:textId="620EDE5B"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6" w:anchor="_Toc118733897" w:history="1">
        <w:r w:rsidR="0031263D" w:rsidRPr="00655A1C">
          <w:rPr>
            <w:rStyle w:val="Hyperlink"/>
            <w:rFonts w:ascii="Times New Roman" w:hAnsi="Times New Roman" w:cs="Times New Roman"/>
            <w:b/>
            <w:bCs/>
            <w:noProof/>
            <w:sz w:val="24"/>
            <w:szCs w:val="24"/>
          </w:rPr>
          <w:t>Hình 23</w:t>
        </w:r>
        <w:r w:rsidR="0031263D" w:rsidRPr="00655A1C">
          <w:rPr>
            <w:rStyle w:val="Hyperlink"/>
            <w:rFonts w:ascii="Times New Roman" w:hAnsi="Times New Roman" w:cs="Times New Roman"/>
            <w:b/>
            <w:bCs/>
            <w:noProof/>
            <w:sz w:val="24"/>
            <w:szCs w:val="24"/>
            <w:lang w:val="vi-VN"/>
          </w:rPr>
          <w:t xml:space="preserve"> Quản lý đơn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_Toc118733897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34</w:t>
        </w:r>
        <w:r w:rsidR="0031263D" w:rsidRPr="00655A1C">
          <w:rPr>
            <w:rFonts w:ascii="Times New Roman" w:hAnsi="Times New Roman" w:cs="Times New Roman"/>
            <w:noProof/>
            <w:webHidden/>
            <w:sz w:val="24"/>
            <w:szCs w:val="24"/>
          </w:rPr>
          <w:fldChar w:fldCharType="end"/>
        </w:r>
      </w:hyperlink>
    </w:p>
    <w:p w14:paraId="2FC738C7" w14:textId="7E1028F8"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7" w:anchor="_Toc118733898" w:history="1">
        <w:r w:rsidR="0031263D" w:rsidRPr="00655A1C">
          <w:rPr>
            <w:rStyle w:val="Hyperlink"/>
            <w:rFonts w:ascii="Times New Roman" w:hAnsi="Times New Roman" w:cs="Times New Roman"/>
            <w:b/>
            <w:bCs/>
            <w:noProof/>
            <w:sz w:val="24"/>
            <w:szCs w:val="24"/>
          </w:rPr>
          <w:t>Hình 24</w:t>
        </w:r>
        <w:r w:rsidR="0031263D" w:rsidRPr="00655A1C">
          <w:rPr>
            <w:rStyle w:val="Hyperlink"/>
            <w:rFonts w:ascii="Times New Roman" w:hAnsi="Times New Roman" w:cs="Times New Roman"/>
            <w:b/>
            <w:bCs/>
            <w:noProof/>
            <w:sz w:val="24"/>
            <w:szCs w:val="24"/>
            <w:lang w:val="vi-VN"/>
          </w:rPr>
          <w:t xml:space="preserve"> Quản lý thông tin khách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_Toc118733898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35</w:t>
        </w:r>
        <w:r w:rsidR="0031263D" w:rsidRPr="00655A1C">
          <w:rPr>
            <w:rFonts w:ascii="Times New Roman" w:hAnsi="Times New Roman" w:cs="Times New Roman"/>
            <w:noProof/>
            <w:webHidden/>
            <w:sz w:val="24"/>
            <w:szCs w:val="24"/>
          </w:rPr>
          <w:fldChar w:fldCharType="end"/>
        </w:r>
      </w:hyperlink>
    </w:p>
    <w:p w14:paraId="08D9E62B" w14:textId="2FD31333"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8" w:anchor="_Toc118733899" w:history="1">
        <w:r w:rsidR="0031263D" w:rsidRPr="00655A1C">
          <w:rPr>
            <w:rStyle w:val="Hyperlink"/>
            <w:rFonts w:ascii="Times New Roman" w:hAnsi="Times New Roman" w:cs="Times New Roman"/>
            <w:b/>
            <w:bCs/>
            <w:noProof/>
            <w:sz w:val="24"/>
            <w:szCs w:val="24"/>
          </w:rPr>
          <w:t>Hình 25</w:t>
        </w:r>
        <w:r w:rsidR="0031263D" w:rsidRPr="00655A1C">
          <w:rPr>
            <w:rStyle w:val="Hyperlink"/>
            <w:rFonts w:ascii="Times New Roman" w:hAnsi="Times New Roman" w:cs="Times New Roman"/>
            <w:b/>
            <w:bCs/>
            <w:noProof/>
            <w:sz w:val="24"/>
            <w:szCs w:val="24"/>
            <w:lang w:val="vi-VN"/>
          </w:rPr>
          <w:t xml:space="preserve"> Bình luận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_Toc118733899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35</w:t>
        </w:r>
        <w:r w:rsidR="0031263D" w:rsidRPr="00655A1C">
          <w:rPr>
            <w:rFonts w:ascii="Times New Roman" w:hAnsi="Times New Roman" w:cs="Times New Roman"/>
            <w:noProof/>
            <w:webHidden/>
            <w:sz w:val="24"/>
            <w:szCs w:val="24"/>
          </w:rPr>
          <w:fldChar w:fldCharType="end"/>
        </w:r>
      </w:hyperlink>
    </w:p>
    <w:p w14:paraId="2A5FA8C2" w14:textId="0B6BF40A"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19" w:anchor="_Toc118733900" w:history="1">
        <w:r w:rsidR="0031263D" w:rsidRPr="00655A1C">
          <w:rPr>
            <w:rStyle w:val="Hyperlink"/>
            <w:rFonts w:ascii="Times New Roman" w:hAnsi="Times New Roman" w:cs="Times New Roman"/>
            <w:b/>
            <w:bCs/>
            <w:noProof/>
            <w:sz w:val="24"/>
            <w:szCs w:val="24"/>
          </w:rPr>
          <w:t>Hình 26</w:t>
        </w:r>
        <w:r w:rsidR="0031263D" w:rsidRPr="00655A1C">
          <w:rPr>
            <w:rStyle w:val="Hyperlink"/>
            <w:rFonts w:ascii="Times New Roman" w:hAnsi="Times New Roman" w:cs="Times New Roman"/>
            <w:b/>
            <w:bCs/>
            <w:noProof/>
            <w:sz w:val="24"/>
            <w:szCs w:val="24"/>
            <w:lang w:val="vi-VN"/>
          </w:rPr>
          <w:t xml:space="preserve"> Tư vấn khách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_Toc118733900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36</w:t>
        </w:r>
        <w:r w:rsidR="0031263D" w:rsidRPr="00655A1C">
          <w:rPr>
            <w:rFonts w:ascii="Times New Roman" w:hAnsi="Times New Roman" w:cs="Times New Roman"/>
            <w:noProof/>
            <w:webHidden/>
            <w:sz w:val="24"/>
            <w:szCs w:val="24"/>
          </w:rPr>
          <w:fldChar w:fldCharType="end"/>
        </w:r>
      </w:hyperlink>
    </w:p>
    <w:p w14:paraId="32D9E99A" w14:textId="41C63DF0"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0" w:anchor="_Toc118733901" w:history="1">
        <w:r w:rsidR="0031263D" w:rsidRPr="00655A1C">
          <w:rPr>
            <w:rStyle w:val="Hyperlink"/>
            <w:rFonts w:ascii="Times New Roman" w:hAnsi="Times New Roman" w:cs="Times New Roman"/>
            <w:b/>
            <w:noProof/>
            <w:sz w:val="24"/>
            <w:szCs w:val="24"/>
          </w:rPr>
          <w:t>Hình 27</w:t>
        </w:r>
        <w:r w:rsidR="0031263D" w:rsidRPr="00655A1C">
          <w:rPr>
            <w:rStyle w:val="Hyperlink"/>
            <w:rFonts w:ascii="Times New Roman" w:hAnsi="Times New Roman" w:cs="Times New Roman"/>
            <w:b/>
            <w:noProof/>
            <w:sz w:val="24"/>
            <w:szCs w:val="24"/>
            <w:lang w:val="vi-VN"/>
          </w:rPr>
          <w:t xml:space="preserve"> Giao diện </w:t>
        </w:r>
        <w:r w:rsidR="0031263D" w:rsidRPr="00655A1C">
          <w:rPr>
            <w:rStyle w:val="Hyperlink"/>
            <w:rFonts w:ascii="Times New Roman" w:hAnsi="Times New Roman" w:cs="Times New Roman"/>
            <w:b/>
            <w:bCs/>
            <w:noProof/>
            <w:sz w:val="24"/>
            <w:szCs w:val="24"/>
            <w:lang w:val="vi-VN"/>
          </w:rPr>
          <w:t>Chat</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_Toc118733901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36</w:t>
        </w:r>
        <w:r w:rsidR="0031263D" w:rsidRPr="00655A1C">
          <w:rPr>
            <w:rFonts w:ascii="Times New Roman" w:hAnsi="Times New Roman" w:cs="Times New Roman"/>
            <w:noProof/>
            <w:webHidden/>
            <w:sz w:val="24"/>
            <w:szCs w:val="24"/>
          </w:rPr>
          <w:fldChar w:fldCharType="end"/>
        </w:r>
      </w:hyperlink>
    </w:p>
    <w:p w14:paraId="6CE38B97" w14:textId="3EDA8091"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1" w:anchor="_Toc118733902" w:history="1">
        <w:r w:rsidR="0031263D" w:rsidRPr="00655A1C">
          <w:rPr>
            <w:rStyle w:val="Hyperlink"/>
            <w:rFonts w:ascii="Times New Roman" w:hAnsi="Times New Roman" w:cs="Times New Roman"/>
            <w:b/>
            <w:bCs/>
            <w:noProof/>
            <w:sz w:val="24"/>
            <w:szCs w:val="24"/>
          </w:rPr>
          <w:t>Hình 28</w:t>
        </w:r>
        <w:r w:rsidR="0031263D" w:rsidRPr="00655A1C">
          <w:rPr>
            <w:rStyle w:val="Hyperlink"/>
            <w:rFonts w:ascii="Times New Roman" w:hAnsi="Times New Roman" w:cs="Times New Roman"/>
            <w:b/>
            <w:bCs/>
            <w:noProof/>
            <w:sz w:val="24"/>
            <w:szCs w:val="24"/>
            <w:lang w:val="vi-VN"/>
          </w:rPr>
          <w:t xml:space="preserve"> Chỉnh sửa thông tin cá nhân</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_Toc118733902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38</w:t>
        </w:r>
        <w:r w:rsidR="0031263D" w:rsidRPr="00655A1C">
          <w:rPr>
            <w:rFonts w:ascii="Times New Roman" w:hAnsi="Times New Roman" w:cs="Times New Roman"/>
            <w:noProof/>
            <w:webHidden/>
            <w:sz w:val="24"/>
            <w:szCs w:val="24"/>
          </w:rPr>
          <w:fldChar w:fldCharType="end"/>
        </w:r>
      </w:hyperlink>
    </w:p>
    <w:p w14:paraId="706F071B" w14:textId="42AB5E24"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2" w:anchor="_Toc118733903" w:history="1">
        <w:r w:rsidR="0031263D" w:rsidRPr="00655A1C">
          <w:rPr>
            <w:rStyle w:val="Hyperlink"/>
            <w:rFonts w:ascii="Times New Roman" w:hAnsi="Times New Roman" w:cs="Times New Roman"/>
            <w:b/>
            <w:bCs/>
            <w:noProof/>
            <w:sz w:val="24"/>
            <w:szCs w:val="24"/>
          </w:rPr>
          <w:t>Hình 29</w:t>
        </w:r>
        <w:r w:rsidR="0031263D" w:rsidRPr="00655A1C">
          <w:rPr>
            <w:rStyle w:val="Hyperlink"/>
            <w:rFonts w:ascii="Times New Roman" w:hAnsi="Times New Roman" w:cs="Times New Roman"/>
            <w:b/>
            <w:bCs/>
            <w:noProof/>
            <w:sz w:val="24"/>
            <w:szCs w:val="24"/>
            <w:lang w:val="vi-VN"/>
          </w:rPr>
          <w:t xml:space="preserve"> So sánh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_Toc118733903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39</w:t>
        </w:r>
        <w:r w:rsidR="0031263D" w:rsidRPr="00655A1C">
          <w:rPr>
            <w:rFonts w:ascii="Times New Roman" w:hAnsi="Times New Roman" w:cs="Times New Roman"/>
            <w:noProof/>
            <w:webHidden/>
            <w:sz w:val="24"/>
            <w:szCs w:val="24"/>
          </w:rPr>
          <w:fldChar w:fldCharType="end"/>
        </w:r>
      </w:hyperlink>
    </w:p>
    <w:p w14:paraId="6E707C55" w14:textId="275E815E"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3" w:anchor="_Toc118733904" w:history="1">
        <w:r w:rsidR="0031263D" w:rsidRPr="00655A1C">
          <w:rPr>
            <w:rStyle w:val="Hyperlink"/>
            <w:rFonts w:ascii="Times New Roman" w:hAnsi="Times New Roman" w:cs="Times New Roman"/>
            <w:b/>
            <w:bCs/>
            <w:noProof/>
            <w:sz w:val="24"/>
            <w:szCs w:val="24"/>
          </w:rPr>
          <w:t>Hình 30</w:t>
        </w:r>
        <w:r w:rsidR="0031263D" w:rsidRPr="00655A1C">
          <w:rPr>
            <w:rStyle w:val="Hyperlink"/>
            <w:rFonts w:ascii="Times New Roman" w:hAnsi="Times New Roman" w:cs="Times New Roman"/>
            <w:b/>
            <w:bCs/>
            <w:noProof/>
            <w:sz w:val="24"/>
            <w:szCs w:val="24"/>
            <w:lang w:val="vi-VN"/>
          </w:rPr>
          <w:t xml:space="preserve"> Thông tin chi tiết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_Toc118733904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39</w:t>
        </w:r>
        <w:r w:rsidR="0031263D" w:rsidRPr="00655A1C">
          <w:rPr>
            <w:rFonts w:ascii="Times New Roman" w:hAnsi="Times New Roman" w:cs="Times New Roman"/>
            <w:noProof/>
            <w:webHidden/>
            <w:sz w:val="24"/>
            <w:szCs w:val="24"/>
          </w:rPr>
          <w:fldChar w:fldCharType="end"/>
        </w:r>
      </w:hyperlink>
    </w:p>
    <w:p w14:paraId="6C5ECDE0" w14:textId="60E5D795"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4" w:anchor="_Toc118733905" w:history="1">
        <w:r w:rsidR="0031263D" w:rsidRPr="00655A1C">
          <w:rPr>
            <w:rStyle w:val="Hyperlink"/>
            <w:rFonts w:ascii="Times New Roman" w:hAnsi="Times New Roman" w:cs="Times New Roman"/>
            <w:b/>
            <w:bCs/>
            <w:noProof/>
            <w:sz w:val="24"/>
            <w:szCs w:val="24"/>
          </w:rPr>
          <w:t>Hình 31</w:t>
        </w:r>
        <w:r w:rsidR="0031263D" w:rsidRPr="00655A1C">
          <w:rPr>
            <w:rStyle w:val="Hyperlink"/>
            <w:rFonts w:ascii="Times New Roman" w:hAnsi="Times New Roman" w:cs="Times New Roman"/>
            <w:b/>
            <w:bCs/>
            <w:noProof/>
            <w:sz w:val="24"/>
            <w:szCs w:val="24"/>
            <w:lang w:val="vi-VN"/>
          </w:rPr>
          <w:t xml:space="preserve"> Thanh tìm kiếm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_Toc118733905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40</w:t>
        </w:r>
        <w:r w:rsidR="0031263D" w:rsidRPr="00655A1C">
          <w:rPr>
            <w:rFonts w:ascii="Times New Roman" w:hAnsi="Times New Roman" w:cs="Times New Roman"/>
            <w:noProof/>
            <w:webHidden/>
            <w:sz w:val="24"/>
            <w:szCs w:val="24"/>
          </w:rPr>
          <w:fldChar w:fldCharType="end"/>
        </w:r>
      </w:hyperlink>
    </w:p>
    <w:p w14:paraId="0C0CF41A" w14:textId="5CCCA448"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5" w:anchor="_Toc118733906" w:history="1">
        <w:r w:rsidR="0031263D" w:rsidRPr="00655A1C">
          <w:rPr>
            <w:rStyle w:val="Hyperlink"/>
            <w:rFonts w:ascii="Times New Roman" w:hAnsi="Times New Roman" w:cs="Times New Roman"/>
            <w:b/>
            <w:bCs/>
            <w:noProof/>
            <w:sz w:val="24"/>
            <w:szCs w:val="24"/>
          </w:rPr>
          <w:t>Hình 32</w:t>
        </w:r>
        <w:r w:rsidR="0031263D" w:rsidRPr="00655A1C">
          <w:rPr>
            <w:rStyle w:val="Hyperlink"/>
            <w:rFonts w:ascii="Times New Roman" w:hAnsi="Times New Roman" w:cs="Times New Roman"/>
            <w:b/>
            <w:bCs/>
            <w:noProof/>
            <w:sz w:val="24"/>
            <w:szCs w:val="24"/>
            <w:lang w:val="vi-VN"/>
          </w:rPr>
          <w:t>Thêm sản phẩm vào giỏ hàng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_Toc118733906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41</w:t>
        </w:r>
        <w:r w:rsidR="0031263D" w:rsidRPr="00655A1C">
          <w:rPr>
            <w:rFonts w:ascii="Times New Roman" w:hAnsi="Times New Roman" w:cs="Times New Roman"/>
            <w:noProof/>
            <w:webHidden/>
            <w:sz w:val="24"/>
            <w:szCs w:val="24"/>
          </w:rPr>
          <w:fldChar w:fldCharType="end"/>
        </w:r>
      </w:hyperlink>
    </w:p>
    <w:p w14:paraId="67FD484F" w14:textId="4528E760"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6" w:anchor="_Toc118733907" w:history="1">
        <w:r w:rsidR="0031263D" w:rsidRPr="00655A1C">
          <w:rPr>
            <w:rStyle w:val="Hyperlink"/>
            <w:rFonts w:ascii="Times New Roman" w:hAnsi="Times New Roman" w:cs="Times New Roman"/>
            <w:b/>
            <w:bCs/>
            <w:noProof/>
            <w:sz w:val="24"/>
            <w:szCs w:val="24"/>
          </w:rPr>
          <w:t>Hình 33</w:t>
        </w:r>
        <w:r w:rsidR="0031263D" w:rsidRPr="00655A1C">
          <w:rPr>
            <w:rStyle w:val="Hyperlink"/>
            <w:rFonts w:ascii="Times New Roman" w:hAnsi="Times New Roman" w:cs="Times New Roman"/>
            <w:b/>
            <w:bCs/>
            <w:noProof/>
            <w:sz w:val="24"/>
            <w:szCs w:val="24"/>
            <w:lang w:val="vi-VN"/>
          </w:rPr>
          <w:t xml:space="preserve"> Thanh toán</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_Toc118733907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41</w:t>
        </w:r>
        <w:r w:rsidR="0031263D" w:rsidRPr="00655A1C">
          <w:rPr>
            <w:rFonts w:ascii="Times New Roman" w:hAnsi="Times New Roman" w:cs="Times New Roman"/>
            <w:noProof/>
            <w:webHidden/>
            <w:sz w:val="24"/>
            <w:szCs w:val="24"/>
          </w:rPr>
          <w:fldChar w:fldCharType="end"/>
        </w:r>
      </w:hyperlink>
    </w:p>
    <w:p w14:paraId="7ACBE7BF" w14:textId="56613761"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7" w:anchor="_Toc118733908" w:history="1">
        <w:r w:rsidR="0031263D" w:rsidRPr="00655A1C">
          <w:rPr>
            <w:rStyle w:val="Hyperlink"/>
            <w:rFonts w:ascii="Times New Roman" w:hAnsi="Times New Roman" w:cs="Times New Roman"/>
            <w:b/>
            <w:bCs/>
            <w:noProof/>
            <w:sz w:val="24"/>
            <w:szCs w:val="24"/>
          </w:rPr>
          <w:t>Hình 34</w:t>
        </w:r>
        <w:r w:rsidR="0031263D" w:rsidRPr="00655A1C">
          <w:rPr>
            <w:rStyle w:val="Hyperlink"/>
            <w:rFonts w:ascii="Times New Roman" w:hAnsi="Times New Roman" w:cs="Times New Roman"/>
            <w:b/>
            <w:bCs/>
            <w:noProof/>
            <w:sz w:val="24"/>
            <w:szCs w:val="24"/>
            <w:lang w:val="vi-VN"/>
          </w:rPr>
          <w:t xml:space="preserve"> Đánh giá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_Toc118733908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42</w:t>
        </w:r>
        <w:r w:rsidR="0031263D" w:rsidRPr="00655A1C">
          <w:rPr>
            <w:rFonts w:ascii="Times New Roman" w:hAnsi="Times New Roman" w:cs="Times New Roman"/>
            <w:noProof/>
            <w:webHidden/>
            <w:sz w:val="24"/>
            <w:szCs w:val="24"/>
          </w:rPr>
          <w:fldChar w:fldCharType="end"/>
        </w:r>
      </w:hyperlink>
    </w:p>
    <w:p w14:paraId="7B867D8C" w14:textId="248483DF"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8" w:anchor="_Toc118733909" w:history="1">
        <w:r w:rsidR="0031263D" w:rsidRPr="00655A1C">
          <w:rPr>
            <w:rStyle w:val="Hyperlink"/>
            <w:rFonts w:ascii="Times New Roman" w:hAnsi="Times New Roman" w:cs="Times New Roman"/>
            <w:b/>
            <w:bCs/>
            <w:noProof/>
            <w:sz w:val="24"/>
            <w:szCs w:val="24"/>
          </w:rPr>
          <w:t>Hình 35</w:t>
        </w:r>
        <w:r w:rsidR="0031263D" w:rsidRPr="00655A1C">
          <w:rPr>
            <w:rStyle w:val="Hyperlink"/>
            <w:rFonts w:ascii="Times New Roman" w:hAnsi="Times New Roman" w:cs="Times New Roman"/>
            <w:b/>
            <w:bCs/>
            <w:noProof/>
            <w:sz w:val="24"/>
            <w:szCs w:val="24"/>
            <w:lang w:val="vi-VN"/>
          </w:rPr>
          <w:t xml:space="preserve"> Bình luận</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_Toc118733909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42</w:t>
        </w:r>
        <w:r w:rsidR="0031263D" w:rsidRPr="00655A1C">
          <w:rPr>
            <w:rFonts w:ascii="Times New Roman" w:hAnsi="Times New Roman" w:cs="Times New Roman"/>
            <w:noProof/>
            <w:webHidden/>
            <w:sz w:val="24"/>
            <w:szCs w:val="24"/>
          </w:rPr>
          <w:fldChar w:fldCharType="end"/>
        </w:r>
      </w:hyperlink>
    </w:p>
    <w:p w14:paraId="718B6B1A" w14:textId="15495DB8"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29" w:anchor="_Toc118733910" w:history="1">
        <w:r w:rsidR="0031263D" w:rsidRPr="00655A1C">
          <w:rPr>
            <w:rStyle w:val="Hyperlink"/>
            <w:rFonts w:ascii="Times New Roman" w:hAnsi="Times New Roman" w:cs="Times New Roman"/>
            <w:b/>
            <w:bCs/>
            <w:noProof/>
            <w:sz w:val="24"/>
            <w:szCs w:val="24"/>
          </w:rPr>
          <w:t>Hình 36</w:t>
        </w:r>
        <w:r w:rsidR="0031263D" w:rsidRPr="00655A1C">
          <w:rPr>
            <w:rStyle w:val="Hyperlink"/>
            <w:rFonts w:ascii="Times New Roman" w:hAnsi="Times New Roman" w:cs="Times New Roman"/>
            <w:b/>
            <w:bCs/>
            <w:noProof/>
            <w:sz w:val="24"/>
            <w:szCs w:val="24"/>
            <w:lang w:val="vi-VN"/>
          </w:rPr>
          <w:t xml:space="preserve"> Đề xuất sản phẩm</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_Toc118733910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43</w:t>
        </w:r>
        <w:r w:rsidR="0031263D" w:rsidRPr="00655A1C">
          <w:rPr>
            <w:rFonts w:ascii="Times New Roman" w:hAnsi="Times New Roman" w:cs="Times New Roman"/>
            <w:noProof/>
            <w:webHidden/>
            <w:sz w:val="24"/>
            <w:szCs w:val="24"/>
          </w:rPr>
          <w:fldChar w:fldCharType="end"/>
        </w:r>
      </w:hyperlink>
    </w:p>
    <w:p w14:paraId="0C98BF68" w14:textId="354D9AE1"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30" w:anchor="_Toc118733911" w:history="1">
        <w:r w:rsidR="0031263D" w:rsidRPr="00655A1C">
          <w:rPr>
            <w:rStyle w:val="Hyperlink"/>
            <w:rFonts w:ascii="Times New Roman" w:hAnsi="Times New Roman" w:cs="Times New Roman"/>
            <w:b/>
            <w:bCs/>
            <w:noProof/>
            <w:sz w:val="24"/>
            <w:szCs w:val="24"/>
          </w:rPr>
          <w:t>Hình 37</w:t>
        </w:r>
        <w:r w:rsidR="0031263D" w:rsidRPr="00655A1C">
          <w:rPr>
            <w:rStyle w:val="Hyperlink"/>
            <w:rFonts w:ascii="Times New Roman" w:hAnsi="Times New Roman" w:cs="Times New Roman"/>
            <w:b/>
            <w:bCs/>
            <w:noProof/>
            <w:sz w:val="24"/>
            <w:szCs w:val="24"/>
            <w:lang w:val="vi-VN"/>
          </w:rPr>
          <w:t xml:space="preserve"> Nút trở về đầu trang</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_Toc118733911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43</w:t>
        </w:r>
        <w:r w:rsidR="0031263D" w:rsidRPr="00655A1C">
          <w:rPr>
            <w:rFonts w:ascii="Times New Roman" w:hAnsi="Times New Roman" w:cs="Times New Roman"/>
            <w:noProof/>
            <w:webHidden/>
            <w:sz w:val="24"/>
            <w:szCs w:val="24"/>
          </w:rPr>
          <w:fldChar w:fldCharType="end"/>
        </w:r>
      </w:hyperlink>
    </w:p>
    <w:p w14:paraId="5AF3AF1A" w14:textId="6B2E84BC"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31" w:anchor="_Toc118733912" w:history="1">
        <w:r w:rsidR="0031263D" w:rsidRPr="00655A1C">
          <w:rPr>
            <w:rStyle w:val="Hyperlink"/>
            <w:rFonts w:ascii="Times New Roman" w:hAnsi="Times New Roman" w:cs="Times New Roman"/>
            <w:b/>
            <w:bCs/>
            <w:noProof/>
            <w:sz w:val="24"/>
            <w:szCs w:val="24"/>
          </w:rPr>
          <w:t>Hình 38</w:t>
        </w:r>
        <w:r w:rsidR="0031263D" w:rsidRPr="00655A1C">
          <w:rPr>
            <w:rStyle w:val="Hyperlink"/>
            <w:rFonts w:ascii="Times New Roman" w:hAnsi="Times New Roman" w:cs="Times New Roman"/>
            <w:b/>
            <w:bCs/>
            <w:noProof/>
            <w:sz w:val="24"/>
            <w:szCs w:val="24"/>
            <w:lang w:val="vi-VN"/>
          </w:rPr>
          <w:t xml:space="preserve"> Thêm sản phẩm vào yêu thích</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_Toc118733912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44</w:t>
        </w:r>
        <w:r w:rsidR="0031263D" w:rsidRPr="00655A1C">
          <w:rPr>
            <w:rFonts w:ascii="Times New Roman" w:hAnsi="Times New Roman" w:cs="Times New Roman"/>
            <w:noProof/>
            <w:webHidden/>
            <w:sz w:val="24"/>
            <w:szCs w:val="24"/>
          </w:rPr>
          <w:fldChar w:fldCharType="end"/>
        </w:r>
      </w:hyperlink>
    </w:p>
    <w:p w14:paraId="53053E8A" w14:textId="0D6644FB"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32" w:anchor="_Toc118733913" w:history="1">
        <w:r w:rsidR="0031263D" w:rsidRPr="00655A1C">
          <w:rPr>
            <w:rStyle w:val="Hyperlink"/>
            <w:rFonts w:ascii="Times New Roman" w:hAnsi="Times New Roman" w:cs="Times New Roman"/>
            <w:b/>
            <w:bCs/>
            <w:noProof/>
            <w:sz w:val="24"/>
            <w:szCs w:val="24"/>
          </w:rPr>
          <w:t>Hình 39</w:t>
        </w:r>
        <w:r w:rsidR="0031263D" w:rsidRPr="00655A1C">
          <w:rPr>
            <w:rStyle w:val="Hyperlink"/>
            <w:rFonts w:ascii="Times New Roman" w:hAnsi="Times New Roman" w:cs="Times New Roman"/>
            <w:b/>
            <w:bCs/>
            <w:noProof/>
            <w:sz w:val="24"/>
            <w:szCs w:val="24"/>
            <w:lang w:val="vi-VN"/>
          </w:rPr>
          <w:t xml:space="preserve"> Xóa sản phẩm yêu thích</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_Toc118733913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44</w:t>
        </w:r>
        <w:r w:rsidR="0031263D" w:rsidRPr="00655A1C">
          <w:rPr>
            <w:rFonts w:ascii="Times New Roman" w:hAnsi="Times New Roman" w:cs="Times New Roman"/>
            <w:noProof/>
            <w:webHidden/>
            <w:sz w:val="24"/>
            <w:szCs w:val="24"/>
          </w:rPr>
          <w:fldChar w:fldCharType="end"/>
        </w:r>
      </w:hyperlink>
    </w:p>
    <w:p w14:paraId="0B3D1099" w14:textId="33F52E47" w:rsidR="0031263D" w:rsidRPr="00655A1C" w:rsidRDefault="00000000">
      <w:pPr>
        <w:pStyle w:val="TableofFigures"/>
        <w:tabs>
          <w:tab w:val="right" w:leader="dot" w:pos="9350"/>
        </w:tabs>
        <w:rPr>
          <w:rFonts w:ascii="Times New Roman" w:eastAsiaTheme="minorEastAsia" w:hAnsi="Times New Roman" w:cs="Times New Roman"/>
          <w:noProof/>
          <w:sz w:val="24"/>
          <w:szCs w:val="24"/>
        </w:rPr>
      </w:pPr>
      <w:hyperlink r:id="rId33" w:anchor="_Toc118733915" w:history="1">
        <w:r w:rsidR="0031263D" w:rsidRPr="00655A1C">
          <w:rPr>
            <w:rStyle w:val="Hyperlink"/>
            <w:rFonts w:ascii="Times New Roman" w:hAnsi="Times New Roman" w:cs="Times New Roman"/>
            <w:b/>
            <w:bCs/>
            <w:noProof/>
            <w:sz w:val="24"/>
            <w:szCs w:val="24"/>
          </w:rPr>
          <w:t>Hình 41</w:t>
        </w:r>
        <w:r w:rsidR="0031263D" w:rsidRPr="00655A1C">
          <w:rPr>
            <w:rStyle w:val="Hyperlink"/>
            <w:rFonts w:ascii="Times New Roman" w:hAnsi="Times New Roman" w:cs="Times New Roman"/>
            <w:b/>
            <w:bCs/>
            <w:noProof/>
            <w:sz w:val="24"/>
            <w:szCs w:val="24"/>
            <w:lang w:val="vi-VN"/>
          </w:rPr>
          <w:t xml:space="preserve"> Giao diện đăng nhập</w:t>
        </w:r>
        <w:r w:rsidR="0031263D" w:rsidRPr="00655A1C">
          <w:rPr>
            <w:rFonts w:ascii="Times New Roman" w:hAnsi="Times New Roman" w:cs="Times New Roman"/>
            <w:noProof/>
            <w:webHidden/>
            <w:sz w:val="24"/>
            <w:szCs w:val="24"/>
          </w:rPr>
          <w:tab/>
        </w:r>
        <w:r w:rsidR="0031263D" w:rsidRPr="00655A1C">
          <w:rPr>
            <w:rFonts w:ascii="Times New Roman" w:hAnsi="Times New Roman" w:cs="Times New Roman"/>
            <w:noProof/>
            <w:webHidden/>
            <w:sz w:val="24"/>
            <w:szCs w:val="24"/>
          </w:rPr>
          <w:fldChar w:fldCharType="begin"/>
        </w:r>
        <w:r w:rsidR="0031263D" w:rsidRPr="00655A1C">
          <w:rPr>
            <w:rFonts w:ascii="Times New Roman" w:hAnsi="Times New Roman" w:cs="Times New Roman"/>
            <w:noProof/>
            <w:webHidden/>
            <w:sz w:val="24"/>
            <w:szCs w:val="24"/>
          </w:rPr>
          <w:instrText xml:space="preserve"> PAGEREF _Toc118733915 \h </w:instrText>
        </w:r>
        <w:r w:rsidR="0031263D" w:rsidRPr="00655A1C">
          <w:rPr>
            <w:rFonts w:ascii="Times New Roman" w:hAnsi="Times New Roman" w:cs="Times New Roman"/>
            <w:noProof/>
            <w:webHidden/>
            <w:sz w:val="24"/>
            <w:szCs w:val="24"/>
          </w:rPr>
        </w:r>
        <w:r w:rsidR="0031263D" w:rsidRPr="00655A1C">
          <w:rPr>
            <w:rFonts w:ascii="Times New Roman" w:hAnsi="Times New Roman" w:cs="Times New Roman"/>
            <w:noProof/>
            <w:webHidden/>
            <w:sz w:val="24"/>
            <w:szCs w:val="24"/>
          </w:rPr>
          <w:fldChar w:fldCharType="separate"/>
        </w:r>
        <w:r w:rsidR="00596E8F">
          <w:rPr>
            <w:rFonts w:ascii="Times New Roman" w:hAnsi="Times New Roman" w:cs="Times New Roman"/>
            <w:noProof/>
            <w:webHidden/>
            <w:sz w:val="24"/>
            <w:szCs w:val="24"/>
          </w:rPr>
          <w:t>47</w:t>
        </w:r>
        <w:r w:rsidR="0031263D" w:rsidRPr="00655A1C">
          <w:rPr>
            <w:rFonts w:ascii="Times New Roman" w:hAnsi="Times New Roman" w:cs="Times New Roman"/>
            <w:noProof/>
            <w:webHidden/>
            <w:sz w:val="24"/>
            <w:szCs w:val="24"/>
          </w:rPr>
          <w:fldChar w:fldCharType="end"/>
        </w:r>
      </w:hyperlink>
    </w:p>
    <w:p w14:paraId="5FD45FE1" w14:textId="2DB594F2" w:rsidR="00F955F5" w:rsidRPr="00655A1C" w:rsidRDefault="0031263D" w:rsidP="007B6D9C">
      <w:pPr>
        <w:rPr>
          <w:rFonts w:ascii="Times New Roman" w:hAnsi="Times New Roman" w:cs="Times New Roman"/>
          <w:sz w:val="26"/>
          <w:szCs w:val="26"/>
          <w:lang w:val="vi-VN"/>
        </w:rPr>
      </w:pPr>
      <w:r w:rsidRPr="00655A1C">
        <w:rPr>
          <w:rFonts w:ascii="Times New Roman" w:hAnsi="Times New Roman" w:cs="Times New Roman"/>
          <w:sz w:val="24"/>
          <w:szCs w:val="24"/>
          <w:lang w:val="vi-VN"/>
        </w:rPr>
        <w:fldChar w:fldCharType="end"/>
      </w:r>
    </w:p>
    <w:p w14:paraId="76489A18" w14:textId="77777777" w:rsidR="00C1199B" w:rsidRDefault="00C1199B" w:rsidP="0050376B">
      <w:pPr>
        <w:pStyle w:val="ListParagraph"/>
        <w:ind w:left="1080"/>
        <w:outlineLvl w:val="0"/>
        <w:rPr>
          <w:rFonts w:ascii="Times New Roman" w:hAnsi="Times New Roman" w:cs="Times New Roman"/>
          <w:b/>
          <w:color w:val="0070C0"/>
          <w:sz w:val="26"/>
          <w:szCs w:val="26"/>
          <w:lang w:val="vi-VN"/>
        </w:rPr>
        <w:sectPr w:rsidR="00C1199B" w:rsidSect="008F027C">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bookmarkStart w:id="3" w:name="_Toc118814358"/>
    </w:p>
    <w:p w14:paraId="4DB48097" w14:textId="76C228F0" w:rsidR="00F955F5" w:rsidRPr="00655A1C" w:rsidRDefault="0072429C" w:rsidP="0050376B">
      <w:pPr>
        <w:pStyle w:val="ListParagraph"/>
        <w:ind w:left="1080"/>
        <w:outlineLvl w:val="0"/>
        <w:rPr>
          <w:rFonts w:ascii="Times New Roman" w:hAnsi="Times New Roman" w:cs="Times New Roman"/>
          <w:b/>
          <w:color w:val="0070C0"/>
          <w:sz w:val="26"/>
          <w:szCs w:val="26"/>
          <w:lang w:val="vi-VN"/>
        </w:rPr>
      </w:pPr>
      <w:r w:rsidRPr="00655A1C">
        <w:rPr>
          <w:rFonts w:ascii="Times New Roman" w:hAnsi="Times New Roman" w:cs="Times New Roman"/>
          <w:b/>
          <w:color w:val="0070C0"/>
          <w:sz w:val="26"/>
          <w:szCs w:val="26"/>
          <w:lang w:val="vi-VN"/>
        </w:rPr>
        <w:lastRenderedPageBreak/>
        <w:t>CHƯƠNG</w:t>
      </w:r>
      <w:r w:rsidR="00D81511" w:rsidRPr="00655A1C">
        <w:rPr>
          <w:rFonts w:ascii="Times New Roman" w:hAnsi="Times New Roman" w:cs="Times New Roman"/>
          <w:b/>
          <w:color w:val="0070C0"/>
          <w:sz w:val="26"/>
          <w:szCs w:val="26"/>
          <w:lang w:val="vi-VN"/>
        </w:rPr>
        <w:t xml:space="preserve"> </w:t>
      </w:r>
      <w:r w:rsidRPr="00655A1C">
        <w:rPr>
          <w:rFonts w:ascii="Times New Roman" w:hAnsi="Times New Roman" w:cs="Times New Roman"/>
          <w:b/>
          <w:color w:val="0070C0"/>
          <w:sz w:val="26"/>
          <w:szCs w:val="26"/>
          <w:lang w:val="vi-VN"/>
        </w:rPr>
        <w:t xml:space="preserve">1: </w:t>
      </w:r>
      <w:r w:rsidR="002C4812" w:rsidRPr="00655A1C">
        <w:rPr>
          <w:rFonts w:ascii="Times New Roman" w:hAnsi="Times New Roman" w:cs="Times New Roman"/>
          <w:b/>
          <w:color w:val="0070C0"/>
          <w:sz w:val="26"/>
          <w:szCs w:val="26"/>
          <w:lang w:val="vi-VN"/>
        </w:rPr>
        <w:t>MỞ ĐẦU – SƠ LƯỢC VỀ SHOP BÁN HÀNG</w:t>
      </w:r>
      <w:bookmarkEnd w:id="3"/>
      <w:r w:rsidR="002C4812" w:rsidRPr="00655A1C">
        <w:rPr>
          <w:rFonts w:ascii="Times New Roman" w:hAnsi="Times New Roman" w:cs="Times New Roman"/>
          <w:b/>
          <w:color w:val="0070C0"/>
          <w:sz w:val="26"/>
          <w:szCs w:val="26"/>
          <w:lang w:val="vi-VN"/>
        </w:rPr>
        <w:t xml:space="preserve"> </w:t>
      </w:r>
    </w:p>
    <w:p w14:paraId="499EAC66" w14:textId="66FD32AD" w:rsidR="005072A2" w:rsidRPr="00655A1C" w:rsidRDefault="005072A2" w:rsidP="0050376B">
      <w:pPr>
        <w:pStyle w:val="Heading2"/>
        <w:rPr>
          <w:rFonts w:ascii="Times New Roman" w:hAnsi="Times New Roman" w:cs="Times New Roman"/>
          <w:b/>
          <w:color w:val="auto"/>
          <w:lang w:val="vi-VN"/>
        </w:rPr>
      </w:pPr>
      <w:bookmarkStart w:id="4" w:name="_Toc118814359"/>
      <w:r w:rsidRPr="00655A1C">
        <w:rPr>
          <w:rFonts w:ascii="Times New Roman" w:hAnsi="Times New Roman" w:cs="Times New Roman"/>
          <w:b/>
          <w:color w:val="auto"/>
          <w:lang w:val="vi-VN"/>
        </w:rPr>
        <w:t xml:space="preserve">1.1. </w:t>
      </w:r>
      <w:r w:rsidR="002C4812" w:rsidRPr="00655A1C">
        <w:rPr>
          <w:rFonts w:ascii="Times New Roman" w:hAnsi="Times New Roman" w:cs="Times New Roman"/>
          <w:b/>
          <w:color w:val="auto"/>
          <w:lang w:val="vi-VN"/>
        </w:rPr>
        <w:t>Lý do chọn đề tài</w:t>
      </w:r>
      <w:bookmarkEnd w:id="4"/>
    </w:p>
    <w:p w14:paraId="6748A808" w14:textId="77777777" w:rsidR="005072A2" w:rsidRPr="00655A1C" w:rsidRDefault="005072A2" w:rsidP="00BB1641">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Website bán hàng là trang Web cho phép doanh nghiệp và khách hàng có thể tiến hành việc mua bán sản phẩm/ dịch vụ trực tuyến. Cụ thể, khi truy cập vào các Website này, bạn có thể xem thông tin sản phẩm, tìm kiếm các sản phẩm cần mua, đặt hàng và thanh toán nhanh chóng.</w:t>
      </w:r>
    </w:p>
    <w:p w14:paraId="69633915" w14:textId="0195B305" w:rsidR="005072A2" w:rsidRPr="00655A1C" w:rsidRDefault="005072A2" w:rsidP="00BB1641">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Có thể thấy Website đang hoạt động hiệu quả thay thế cho cửa hàng bán lẻ và nhân viên bán hàng. Không giới hạn về vị trí địa lý hay thời gian ngày/ đêm. Bạn có thể mua sắm bất cứ thứ gì ở bất cứ nơi đâu chỉ với vài cú nhấp chuột. Đặc biệt, mua sắm trực tuyến (Online Shopping) ngày càng trở nên phổ biến. Việc mỗi doanh nghiệp tạo cho mình một </w:t>
      </w:r>
      <w:hyperlink r:id="rId34" w:history="1">
        <w:r w:rsidR="006D319E" w:rsidRPr="00655A1C">
          <w:rPr>
            <w:rStyle w:val="Hyperlink"/>
            <w:rFonts w:ascii="Times New Roman" w:hAnsi="Times New Roman" w:cs="Times New Roman"/>
            <w:color w:val="auto"/>
            <w:sz w:val="26"/>
            <w:szCs w:val="26"/>
            <w:u w:val="none"/>
            <w:lang w:val="vi-VN"/>
          </w:rPr>
          <w:t>w</w:t>
        </w:r>
        <w:r w:rsidRPr="00655A1C">
          <w:rPr>
            <w:rStyle w:val="Hyperlink"/>
            <w:rFonts w:ascii="Times New Roman" w:hAnsi="Times New Roman" w:cs="Times New Roman"/>
            <w:color w:val="auto"/>
            <w:sz w:val="26"/>
            <w:szCs w:val="26"/>
            <w:u w:val="none"/>
            <w:lang w:val="vi-VN"/>
          </w:rPr>
          <w:t>eb bán hàng trực tuyến</w:t>
        </w:r>
      </w:hyperlink>
      <w:r w:rsidRPr="00655A1C">
        <w:rPr>
          <w:rFonts w:ascii="Times New Roman" w:hAnsi="Times New Roman" w:cs="Times New Roman"/>
          <w:sz w:val="26"/>
          <w:szCs w:val="26"/>
          <w:lang w:val="vi-VN"/>
        </w:rPr>
        <w:t xml:space="preserve"> trở thành điều tối quan trọng.  </w:t>
      </w:r>
    </w:p>
    <w:p w14:paraId="5BD876CF" w14:textId="0DD3C6E7" w:rsidR="005072A2" w:rsidRPr="00655A1C" w:rsidRDefault="005072A2" w:rsidP="00BB1641">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Bên cạnh đó, các thiết bị điện tử là những thứ không thể thiếu trong xã hội 4.0 ngày nay. Mọi người đều muốn một chiếc điện thoại thông minh, hay một chiếc laptop cùng nhiều phụ kiện hoành tráng và có thể mua được chúng một cách nhanh chóng. “Websites Shop bán đồ điện tử” của nhóm em sẽ đáp ứng những nhu cầu đó của mọi người.</w:t>
      </w:r>
    </w:p>
    <w:p w14:paraId="10824A7C" w14:textId="1E4E985F" w:rsidR="00901750" w:rsidRPr="00655A1C" w:rsidRDefault="00901750" w:rsidP="00376832">
      <w:pPr>
        <w:pStyle w:val="Heading2"/>
        <w:rPr>
          <w:rFonts w:ascii="Times New Roman" w:hAnsi="Times New Roman" w:cs="Times New Roman"/>
          <w:b/>
          <w:bCs/>
          <w:color w:val="auto"/>
          <w:lang w:val="vi-VN"/>
        </w:rPr>
      </w:pPr>
      <w:bookmarkStart w:id="5" w:name="_Toc118814360"/>
      <w:r w:rsidRPr="00655A1C">
        <w:rPr>
          <w:rFonts w:ascii="Times New Roman" w:hAnsi="Times New Roman" w:cs="Times New Roman"/>
          <w:b/>
          <w:bCs/>
          <w:color w:val="auto"/>
          <w:lang w:val="vi-VN"/>
        </w:rPr>
        <w:t>1.2. Mục đích nghiên cứu</w:t>
      </w:r>
      <w:bookmarkEnd w:id="5"/>
    </w:p>
    <w:p w14:paraId="3CD606C3" w14:textId="77777777" w:rsidR="007A2587" w:rsidRPr="00655A1C" w:rsidRDefault="007A2587" w:rsidP="007A2587">
      <w:pPr>
        <w:ind w:firstLine="720"/>
        <w:rPr>
          <w:rFonts w:ascii="Times New Roman" w:hAnsi="Times New Roman" w:cs="Times New Roman"/>
          <w:sz w:val="26"/>
          <w:szCs w:val="26"/>
          <w:lang w:val="vi-VN"/>
        </w:rPr>
      </w:pPr>
      <w:r w:rsidRPr="00655A1C">
        <w:rPr>
          <w:rFonts w:ascii="Times New Roman" w:hAnsi="Times New Roman" w:cs="Times New Roman"/>
          <w:b/>
          <w:bCs/>
          <w:sz w:val="26"/>
          <w:szCs w:val="26"/>
          <w:lang w:val="vi-VN"/>
        </w:rPr>
        <w:t>Tạo lưu lượng truy cập trang web:</w:t>
      </w:r>
      <w:r w:rsidRPr="00655A1C">
        <w:rPr>
          <w:rFonts w:ascii="Times New Roman" w:hAnsi="Times New Roman" w:cs="Times New Roman"/>
          <w:sz w:val="26"/>
          <w:szCs w:val="26"/>
          <w:lang w:val="vi-VN"/>
        </w:rPr>
        <w:t xml:space="preserve"> Đây là điều rất quan trọng đối với mọi trang web vì không có lưu lượng truy cập, trang web của bạn gần như không ai biết đến. Nó là cơ hội để chuyển đổi thành khách hàng tiềm năng.</w:t>
      </w:r>
    </w:p>
    <w:p w14:paraId="79CE4014" w14:textId="77777777" w:rsidR="007A2587" w:rsidRPr="00655A1C" w:rsidRDefault="007A2587" w:rsidP="007A2587">
      <w:pPr>
        <w:ind w:firstLine="720"/>
        <w:rPr>
          <w:rFonts w:ascii="Times New Roman" w:hAnsi="Times New Roman" w:cs="Times New Roman"/>
          <w:sz w:val="26"/>
          <w:szCs w:val="26"/>
          <w:lang w:val="vi-VN"/>
        </w:rPr>
      </w:pPr>
      <w:r w:rsidRPr="00655A1C">
        <w:rPr>
          <w:rFonts w:ascii="Times New Roman" w:hAnsi="Times New Roman" w:cs="Times New Roman"/>
          <w:b/>
          <w:bCs/>
          <w:sz w:val="26"/>
          <w:szCs w:val="26"/>
          <w:lang w:val="vi-VN"/>
        </w:rPr>
        <w:t>Kiếm thêm doanh thu:</w:t>
      </w:r>
      <w:r w:rsidRPr="00655A1C">
        <w:rPr>
          <w:rFonts w:ascii="Times New Roman" w:hAnsi="Times New Roman" w:cs="Times New Roman"/>
          <w:sz w:val="26"/>
          <w:szCs w:val="26"/>
          <w:lang w:val="vi-VN"/>
        </w:rPr>
        <w:t> Mục tiêu này sẽ dựa trên loại trang web mà bạn muốn lựa chọn khi tiến hành xây dựng. Tất Thành sẽ nói kỹ hơn ở nội dung bên dưới. Một số trang web được xây dựng với mục đích chỉ chuyển đổi khách truy cập thành khách hàng tiềm năng và sau đó những khách hàng tiềm năng đó thành doanh số.</w:t>
      </w:r>
    </w:p>
    <w:p w14:paraId="787D25EA" w14:textId="77777777" w:rsidR="007A2587" w:rsidRPr="00655A1C" w:rsidRDefault="007A2587" w:rsidP="007A2587">
      <w:pPr>
        <w:ind w:firstLine="720"/>
        <w:rPr>
          <w:rFonts w:ascii="Times New Roman" w:hAnsi="Times New Roman" w:cs="Times New Roman"/>
          <w:sz w:val="26"/>
          <w:szCs w:val="26"/>
          <w:lang w:val="vi-VN"/>
        </w:rPr>
      </w:pPr>
      <w:r w:rsidRPr="00655A1C">
        <w:rPr>
          <w:rFonts w:ascii="Times New Roman" w:hAnsi="Times New Roman" w:cs="Times New Roman"/>
          <w:b/>
          <w:bCs/>
          <w:sz w:val="26"/>
          <w:szCs w:val="26"/>
          <w:lang w:val="vi-VN"/>
        </w:rPr>
        <w:t>Xây dựng thương hiệu</w:t>
      </w:r>
      <w:r w:rsidRPr="00655A1C">
        <w:rPr>
          <w:rFonts w:ascii="Times New Roman" w:hAnsi="Times New Roman" w:cs="Times New Roman"/>
          <w:sz w:val="26"/>
          <w:szCs w:val="26"/>
          <w:lang w:val="vi-VN"/>
        </w:rPr>
        <w:t>: Ngày nay, xây dựng thương hiệu là một yêu cầu thiết yếu cho bất kỳ cá nhân, công ty, doanh nghiệp, đơn vị, tổ chức nào. Vì chỉ khi đó bạn mới có thể thiết lập bản thân, khẳng định tên tuổi, vị thế trong bất kỳ ngành nào, lĩnh vực nào. Xây dựng thương hiệu cũng giúp thu hút khách hàng mới và khiến khách hàng hiện tại trung thành hơn. </w:t>
      </w:r>
    </w:p>
    <w:p w14:paraId="74247C83" w14:textId="77777777" w:rsidR="007A2587" w:rsidRPr="00655A1C" w:rsidRDefault="007A2587" w:rsidP="007A2587">
      <w:pPr>
        <w:ind w:firstLine="720"/>
        <w:rPr>
          <w:rFonts w:ascii="Times New Roman" w:hAnsi="Times New Roman" w:cs="Times New Roman"/>
          <w:sz w:val="26"/>
          <w:szCs w:val="26"/>
          <w:lang w:val="vi-VN"/>
        </w:rPr>
      </w:pPr>
      <w:r w:rsidRPr="00655A1C">
        <w:rPr>
          <w:rFonts w:ascii="Times New Roman" w:hAnsi="Times New Roman" w:cs="Times New Roman"/>
          <w:b/>
          <w:bCs/>
          <w:sz w:val="26"/>
          <w:szCs w:val="26"/>
          <w:lang w:val="vi-VN"/>
        </w:rPr>
        <w:t>Bán sản phẩm, dịch vụ</w:t>
      </w:r>
      <w:r w:rsidRPr="00655A1C">
        <w:rPr>
          <w:rFonts w:ascii="Times New Roman" w:hAnsi="Times New Roman" w:cs="Times New Roman"/>
          <w:sz w:val="26"/>
          <w:szCs w:val="26"/>
          <w:lang w:val="vi-VN"/>
        </w:rPr>
        <w:t>: Với một trang web thương mại điện tử, mục đích chính của website có thể bán được nhiều sản phẩm, gói dịch vụ cùng với nhiều tiện ích cho khách hàng.</w:t>
      </w:r>
    </w:p>
    <w:p w14:paraId="36C9AD32" w14:textId="5A28C267" w:rsidR="007A2587" w:rsidRPr="00655A1C" w:rsidRDefault="007A2587">
      <w:pPr>
        <w:pStyle w:val="ListParagraph"/>
        <w:numPr>
          <w:ilvl w:val="0"/>
          <w:numId w:val="18"/>
        </w:numPr>
        <w:rPr>
          <w:rFonts w:ascii="Times New Roman" w:hAnsi="Times New Roman" w:cs="Times New Roman"/>
          <w:sz w:val="26"/>
          <w:szCs w:val="26"/>
          <w:lang w:val="vi-VN"/>
        </w:rPr>
      </w:pPr>
      <w:r w:rsidRPr="00655A1C">
        <w:rPr>
          <w:rFonts w:ascii="Times New Roman" w:hAnsi="Times New Roman" w:cs="Times New Roman"/>
          <w:sz w:val="26"/>
          <w:szCs w:val="26"/>
          <w:lang w:val="vi-VN"/>
        </w:rPr>
        <w:lastRenderedPageBreak/>
        <w:t>Tuy nhiên, khách hàng của mỗi trang web là không giống nhau. Mỗi loại trang web khác nhau có mục đích khác nhau tùy thuộc vào đối tượng mục tiêu mà web hướng đến. Một số trang web hướng đến việc bán sản phẩm, nhưng có những trang web chỉ muốn hướng khách hàng đến việc cung cấp thông tin thiết thực hoặc một vài trang web khác chỉ nhằm mục đích giải trí.</w:t>
      </w:r>
    </w:p>
    <w:p w14:paraId="48382464" w14:textId="77777777" w:rsidR="00630A5E" w:rsidRPr="00655A1C" w:rsidRDefault="00630A5E" w:rsidP="007A2587">
      <w:pPr>
        <w:rPr>
          <w:rFonts w:ascii="Times New Roman" w:hAnsi="Times New Roman" w:cs="Times New Roman"/>
          <w:sz w:val="26"/>
          <w:szCs w:val="26"/>
          <w:lang w:val="vi-VN"/>
        </w:rPr>
      </w:pPr>
    </w:p>
    <w:p w14:paraId="48E74018" w14:textId="1DD7ACF3" w:rsidR="00901750" w:rsidRPr="00655A1C" w:rsidRDefault="00901750" w:rsidP="00376832">
      <w:pPr>
        <w:pStyle w:val="Heading2"/>
        <w:rPr>
          <w:rFonts w:ascii="Times New Roman" w:hAnsi="Times New Roman" w:cs="Times New Roman"/>
          <w:b/>
          <w:bCs/>
          <w:color w:val="auto"/>
          <w:lang w:val="vi-VN"/>
        </w:rPr>
      </w:pPr>
      <w:bookmarkStart w:id="6" w:name="_Toc118814361"/>
      <w:r w:rsidRPr="00655A1C">
        <w:rPr>
          <w:rFonts w:ascii="Times New Roman" w:hAnsi="Times New Roman" w:cs="Times New Roman"/>
          <w:b/>
          <w:bCs/>
          <w:color w:val="auto"/>
          <w:lang w:val="vi-VN"/>
        </w:rPr>
        <w:t>1.3 Đối tượng nghiên cứu</w:t>
      </w:r>
      <w:bookmarkEnd w:id="6"/>
    </w:p>
    <w:p w14:paraId="7612A032" w14:textId="2826DF79" w:rsidR="00502096" w:rsidRPr="00655A1C" w:rsidRDefault="00502096" w:rsidP="00502096">
      <w:pPr>
        <w:spacing w:line="360" w:lineRule="auto"/>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Toàn thể mọi người có nhu cầu về thương mại điện tử</w:t>
      </w:r>
    </w:p>
    <w:p w14:paraId="38DA68AB" w14:textId="0363EAFF" w:rsidR="00901750" w:rsidRPr="00655A1C" w:rsidRDefault="00901750" w:rsidP="00376832">
      <w:pPr>
        <w:pStyle w:val="Heading2"/>
        <w:rPr>
          <w:rFonts w:ascii="Times New Roman" w:hAnsi="Times New Roman" w:cs="Times New Roman"/>
          <w:b/>
          <w:bCs/>
          <w:color w:val="auto"/>
          <w:lang w:val="vi-VN"/>
        </w:rPr>
      </w:pPr>
      <w:bookmarkStart w:id="7" w:name="_Toc118814362"/>
      <w:r w:rsidRPr="00655A1C">
        <w:rPr>
          <w:rFonts w:ascii="Times New Roman" w:hAnsi="Times New Roman" w:cs="Times New Roman"/>
          <w:b/>
          <w:bCs/>
          <w:color w:val="auto"/>
          <w:lang w:val="vi-VN"/>
        </w:rPr>
        <w:t>1.4 Phạm vi nghiên cứu</w:t>
      </w:r>
      <w:bookmarkEnd w:id="7"/>
    </w:p>
    <w:p w14:paraId="7432EF6D" w14:textId="1E7D31D0" w:rsidR="00502096" w:rsidRPr="00655A1C" w:rsidRDefault="00502096" w:rsidP="00502096">
      <w:pPr>
        <w:spacing w:line="360" w:lineRule="auto"/>
        <w:jc w:val="both"/>
        <w:rPr>
          <w:rFonts w:ascii="Times New Roman" w:hAnsi="Times New Roman" w:cs="Times New Roman"/>
          <w:sz w:val="26"/>
          <w:szCs w:val="26"/>
          <w:lang w:val="vi-VN"/>
        </w:rPr>
      </w:pPr>
      <w:r w:rsidRPr="00655A1C">
        <w:rPr>
          <w:rFonts w:ascii="Times New Roman" w:hAnsi="Times New Roman" w:cs="Times New Roman"/>
          <w:b/>
          <w:bCs/>
          <w:sz w:val="26"/>
          <w:szCs w:val="26"/>
          <w:lang w:val="vi-VN"/>
        </w:rPr>
        <w:t>-  Phạm vi về nội dung</w:t>
      </w:r>
      <w:r w:rsidRPr="00655A1C">
        <w:rPr>
          <w:rFonts w:ascii="Times New Roman" w:hAnsi="Times New Roman" w:cs="Times New Roman"/>
          <w:sz w:val="26"/>
          <w:szCs w:val="26"/>
          <w:lang w:val="vi-VN"/>
        </w:rPr>
        <w:t>: Đề tài tập trung nghiên cứu những vấn đề lí luận và</w:t>
      </w:r>
    </w:p>
    <w:p w14:paraId="7504E7AF" w14:textId="13C51E70" w:rsidR="00502096" w:rsidRPr="00655A1C" w:rsidRDefault="00502096" w:rsidP="00502096">
      <w:pPr>
        <w:spacing w:line="360" w:lineRule="auto"/>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Thực tiễn về ứng dụng thương mại điện tử trong khắp cả nước.</w:t>
      </w:r>
    </w:p>
    <w:p w14:paraId="234797D6" w14:textId="1579ABA0" w:rsidR="00502096" w:rsidRPr="00655A1C" w:rsidRDefault="00502096">
      <w:pPr>
        <w:pStyle w:val="ListParagraph"/>
        <w:numPr>
          <w:ilvl w:val="0"/>
          <w:numId w:val="19"/>
        </w:numPr>
        <w:spacing w:line="360" w:lineRule="auto"/>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lang w:val="vi-VN"/>
        </w:rPr>
        <w:t>Phạm vi về không gian</w:t>
      </w:r>
      <w:r w:rsidRPr="00655A1C">
        <w:rPr>
          <w:rFonts w:ascii="Times New Roman" w:hAnsi="Times New Roman" w:cs="Times New Roman"/>
          <w:sz w:val="26"/>
          <w:szCs w:val="26"/>
          <w:lang w:val="vi-VN"/>
        </w:rPr>
        <w:t>: Nghiên cứu các doanh nghiệp vừa và nhỏ</w:t>
      </w:r>
    </w:p>
    <w:p w14:paraId="3AF579A7" w14:textId="1981B2F8" w:rsidR="00502096" w:rsidRPr="00655A1C" w:rsidRDefault="00502096">
      <w:pPr>
        <w:pStyle w:val="ListParagraph"/>
        <w:numPr>
          <w:ilvl w:val="0"/>
          <w:numId w:val="19"/>
        </w:numPr>
        <w:spacing w:line="360" w:lineRule="auto"/>
        <w:jc w:val="both"/>
        <w:rPr>
          <w:rFonts w:ascii="Times New Roman" w:hAnsi="Times New Roman" w:cs="Times New Roman"/>
          <w:sz w:val="26"/>
          <w:szCs w:val="26"/>
          <w:lang w:val="vi-VN"/>
        </w:rPr>
      </w:pPr>
      <w:r w:rsidRPr="00655A1C">
        <w:rPr>
          <w:rFonts w:ascii="Times New Roman" w:hAnsi="Times New Roman" w:cs="Times New Roman"/>
          <w:b/>
          <w:bCs/>
          <w:sz w:val="26"/>
          <w:szCs w:val="26"/>
          <w:lang w:val="vi-VN"/>
        </w:rPr>
        <w:t>Phạm vi về thời gian</w:t>
      </w:r>
      <w:r w:rsidRPr="00655A1C">
        <w:rPr>
          <w:rFonts w:ascii="Times New Roman" w:hAnsi="Times New Roman" w:cs="Times New Roman"/>
          <w:sz w:val="26"/>
          <w:szCs w:val="26"/>
          <w:lang w:val="vi-VN"/>
        </w:rPr>
        <w:t>: Nhóm tiến hành nghiên cứu, thu nhập dữ liệu từ website, tất cả các người dùng truy cập…</w:t>
      </w:r>
    </w:p>
    <w:p w14:paraId="55195658" w14:textId="7188991F" w:rsidR="00EE0C5C" w:rsidRPr="00655A1C" w:rsidRDefault="00901750" w:rsidP="00327296">
      <w:pPr>
        <w:pStyle w:val="Heading2"/>
        <w:spacing w:line="360" w:lineRule="auto"/>
        <w:rPr>
          <w:rFonts w:ascii="Times New Roman" w:hAnsi="Times New Roman" w:cs="Times New Roman"/>
          <w:b/>
          <w:bCs/>
          <w:color w:val="auto"/>
          <w:lang w:val="vi-VN"/>
        </w:rPr>
      </w:pPr>
      <w:bookmarkStart w:id="8" w:name="_Toc118814363"/>
      <w:r w:rsidRPr="00655A1C">
        <w:rPr>
          <w:rFonts w:ascii="Times New Roman" w:hAnsi="Times New Roman" w:cs="Times New Roman"/>
          <w:b/>
          <w:bCs/>
          <w:color w:val="auto"/>
          <w:lang w:val="vi-VN"/>
        </w:rPr>
        <w:t>1.5 Tình hình nghiên cứu và hướng tiếp cận</w:t>
      </w:r>
      <w:bookmarkEnd w:id="8"/>
    </w:p>
    <w:p w14:paraId="0EE08A92" w14:textId="77777777" w:rsidR="00327296" w:rsidRPr="00655A1C" w:rsidRDefault="00327296" w:rsidP="00327296">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Nghiên cứu của một số tác giả trên thế giới về TMĐT đã xây dựng và phát triển mô hình trên cơ sở nhóm gộp các yếu tố thành nhóm yếu tố về kỹ thuật, nhóm yếu tố về tổ chức và nhóm yếu tố về môi trường. Những yếu tố này được kiểm nghiệm và khẳng định có mối quan hệ tác động đến hội nhập TMĐT trong các DNNVV. Và thành công trong việc ứng dụng, phát triển TMĐT tại các DNNVV thường liên quan tới:</w:t>
      </w:r>
    </w:p>
    <w:p w14:paraId="5730B10B" w14:textId="77777777" w:rsidR="00327296" w:rsidRPr="00655A1C" w:rsidRDefault="00327296" w:rsidP="00327296">
      <w:pPr>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(1) Vai trò của lãnh đạo DN: Lãnh đạo càng nhận thức và ủng hộ tích cực thì quá trình ứng dụng TMĐT của DN càng thuận lợi.</w:t>
      </w:r>
    </w:p>
    <w:p w14:paraId="0204E112" w14:textId="75B1CEC2" w:rsidR="00327296" w:rsidRPr="00655A1C" w:rsidRDefault="00327296" w:rsidP="00327296">
      <w:pPr>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sz w:val="26"/>
          <w:szCs w:val="26"/>
          <w:lang w:val="vi-VN"/>
        </w:rPr>
        <w:tab/>
        <w:t>(2) Vai trò của ngành như nguồn thông tin, cơ sở hạ tầng, áp lực của nhà cung cấp và người mua càng cao thì càng thúc đẩy DN ứng dụng TMĐT.</w:t>
      </w:r>
    </w:p>
    <w:p w14:paraId="0F97E25C" w14:textId="13CFBACC" w:rsidR="00E443B3" w:rsidRPr="00655A1C" w:rsidRDefault="00327296" w:rsidP="00327296">
      <w:pPr>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sz w:val="26"/>
          <w:szCs w:val="26"/>
          <w:lang w:val="vi-VN"/>
        </w:rPr>
        <w:tab/>
        <w:t>(3) Nguồn lực bên trong DN như năng lực tài chính, kỹ thuật, nhân lực là những nhân tố chính, tạo điều kiện ứng dụng TMĐT.</w:t>
      </w:r>
    </w:p>
    <w:p w14:paraId="4817E0FE" w14:textId="19F5F356" w:rsidR="00901750" w:rsidRPr="00655A1C" w:rsidRDefault="00901750" w:rsidP="00376832">
      <w:pPr>
        <w:pStyle w:val="Heading2"/>
        <w:rPr>
          <w:rFonts w:ascii="Times New Roman" w:hAnsi="Times New Roman" w:cs="Times New Roman"/>
          <w:b/>
          <w:bCs/>
          <w:color w:val="auto"/>
          <w:lang w:val="vi-VN"/>
        </w:rPr>
      </w:pPr>
      <w:bookmarkStart w:id="9" w:name="_Toc118814364"/>
      <w:r w:rsidRPr="00655A1C">
        <w:rPr>
          <w:rFonts w:ascii="Times New Roman" w:hAnsi="Times New Roman" w:cs="Times New Roman"/>
          <w:b/>
          <w:bCs/>
          <w:color w:val="auto"/>
          <w:lang w:val="vi-VN"/>
        </w:rPr>
        <w:t>1.6 Thách thức và khó khăn của bài toán</w:t>
      </w:r>
      <w:bookmarkEnd w:id="9"/>
    </w:p>
    <w:p w14:paraId="5EE2697E" w14:textId="4533CF7A" w:rsidR="00E443B3" w:rsidRPr="00655A1C" w:rsidRDefault="00E443B3">
      <w:pPr>
        <w:pStyle w:val="ListParagraph"/>
        <w:numPr>
          <w:ilvl w:val="0"/>
          <w:numId w:val="17"/>
        </w:numPr>
        <w:spacing w:line="360" w:lineRule="auto"/>
        <w:jc w:val="both"/>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Khó khăn:</w:t>
      </w:r>
    </w:p>
    <w:p w14:paraId="04C36B09" w14:textId="11D2EDE9" w:rsidR="00901750" w:rsidRPr="00655A1C" w:rsidRDefault="00630A5E" w:rsidP="00E443B3">
      <w:pPr>
        <w:spacing w:line="360" w:lineRule="auto"/>
        <w:ind w:firstLine="36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lastRenderedPageBreak/>
        <w:t>Thứ nhất, tốc độ phát triển trong thương mại điện tử tạo ra sức ép rất lớn cho các quá trình xây dựng chính sách truyền thống.</w:t>
      </w:r>
    </w:p>
    <w:p w14:paraId="63FDC701" w14:textId="718D2F7E" w:rsidR="00630A5E" w:rsidRPr="00655A1C" w:rsidRDefault="00630A5E" w:rsidP="00E443B3">
      <w:pPr>
        <w:spacing w:line="360" w:lineRule="auto"/>
        <w:ind w:firstLine="36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Thứ hai, các vấn đề xuyên suốt một phạm vi rộng về thể chế, kinh tế, luật pháp và kỹ thuật </w:t>
      </w:r>
      <w:r w:rsidR="00EE0C5C" w:rsidRPr="00655A1C">
        <w:rPr>
          <w:rFonts w:ascii="Times New Roman" w:hAnsi="Times New Roman" w:cs="Times New Roman"/>
          <w:sz w:val="26"/>
          <w:szCs w:val="26"/>
          <w:lang w:val="vi-VN"/>
        </w:rPr>
        <w:t>được giải quyết mang tính tổ chức theo cách riêng lẽ bởi các thực thể khác nhau</w:t>
      </w:r>
    </w:p>
    <w:p w14:paraId="5063DF9F" w14:textId="2767508E" w:rsidR="00EE0C5C" w:rsidRPr="00655A1C" w:rsidRDefault="00EE0C5C" w:rsidP="00E443B3">
      <w:pPr>
        <w:spacing w:line="360" w:lineRule="auto"/>
        <w:ind w:firstLine="36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Thứ ba, các nhà hoạch định chính sách phải đối mặt với những bên tham gia có những nhận thức rất khác nhau.</w:t>
      </w:r>
    </w:p>
    <w:p w14:paraId="418A2B6E" w14:textId="02EBBD45" w:rsidR="00EE0C5C" w:rsidRPr="00655A1C" w:rsidRDefault="00EE0C5C" w:rsidP="00E443B3">
      <w:pPr>
        <w:spacing w:line="360" w:lineRule="auto"/>
        <w:ind w:firstLine="36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Thứ tư, thương mại điện tử diễn ra trên bình diện toàn cầu nên nó đòi hỏi có sự điều phối và thống nhất quốc tế trong cách cách tiếp cận để khai thác hiệu quả và tận dụng hết tiềm năng của nó.</w:t>
      </w:r>
    </w:p>
    <w:p w14:paraId="364F10AA" w14:textId="77777777" w:rsidR="00E443B3" w:rsidRPr="00655A1C" w:rsidRDefault="00E443B3" w:rsidP="00E443B3">
      <w:pPr>
        <w:spacing w:line="360" w:lineRule="auto"/>
        <w:jc w:val="both"/>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xml:space="preserve">-  Thách thức: </w:t>
      </w:r>
    </w:p>
    <w:p w14:paraId="123F0FF8" w14:textId="707C08EC" w:rsidR="00E443B3" w:rsidRPr="00655A1C" w:rsidRDefault="00E443B3" w:rsidP="00E443B3">
      <w:pPr>
        <w:spacing w:line="360" w:lineRule="auto"/>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Trước xu thế phát triển mới, thách thức vơi chúng ta là khoảng tụt hậu giữa Việt Nam và thế giới. Ngoài ra, để ứng dụng thương mại điện tử an toàn và hiệu quả, Việt Nam cần có hệ thống hạ tầng cơ sở thương mại điện tử vững chắc, Quan</w:t>
      </w:r>
      <w:r w:rsidR="008D58DD" w:rsidRPr="00655A1C">
        <w:rPr>
          <w:rFonts w:ascii="Times New Roman" w:hAnsi="Times New Roman" w:cs="Times New Roman"/>
          <w:sz w:val="26"/>
          <w:szCs w:val="26"/>
          <w:lang w:val="vi-VN"/>
        </w:rPr>
        <w:t xml:space="preserve"> trọng </w:t>
      </w:r>
      <w:r w:rsidR="00B5380A" w:rsidRPr="00655A1C">
        <w:rPr>
          <w:rFonts w:ascii="Times New Roman" w:hAnsi="Times New Roman" w:cs="Times New Roman"/>
          <w:sz w:val="26"/>
          <w:szCs w:val="26"/>
          <w:lang w:val="vi-VN"/>
        </w:rPr>
        <w:t xml:space="preserve">nhất là hệ thống pháp luật phải được điều chỉnh theo hướng thừa nhận giá trị pháp lí các giao dịch điện tử và những cơ chế thích hợp để thực thi khi thừa nhận. Công nghệ thông tin bao gồm kĩ thuật máy tính, quản trị nguồn nhân lực, bảo mật hệ thống thông tin, cũng phải được hoàn thiện. Cơ sở thanh toán cũng phải được thực hiện song song. Ngoài ra cần phải vượt qua rào cản về chuyên môn và ngôn ngữ để nắm bắt được tất cả các thông tin liên quan đến mạng. </w:t>
      </w:r>
    </w:p>
    <w:p w14:paraId="616F26CD" w14:textId="41F327C1" w:rsidR="00B5380A" w:rsidRPr="00655A1C" w:rsidRDefault="00B5380A" w:rsidP="00E443B3">
      <w:pPr>
        <w:spacing w:line="360" w:lineRule="auto"/>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Thách thức còn ở chỗ bên ngoài vốn mở ra cho tất cả các nước và luôn là đối tượng giành giật trong các cuộc cạnh tranh.</w:t>
      </w:r>
    </w:p>
    <w:p w14:paraId="28C8B185" w14:textId="77777777" w:rsidR="00E443B3" w:rsidRPr="00655A1C" w:rsidRDefault="00E443B3" w:rsidP="00E443B3">
      <w:pPr>
        <w:spacing w:line="360" w:lineRule="auto"/>
        <w:jc w:val="both"/>
        <w:rPr>
          <w:rFonts w:ascii="Times New Roman" w:hAnsi="Times New Roman" w:cs="Times New Roman"/>
          <w:sz w:val="26"/>
          <w:szCs w:val="26"/>
          <w:lang w:val="vi-VN"/>
        </w:rPr>
      </w:pPr>
    </w:p>
    <w:p w14:paraId="2D1BD7A3" w14:textId="77777777" w:rsidR="00E443B3" w:rsidRPr="00655A1C" w:rsidRDefault="00E443B3" w:rsidP="00901750">
      <w:pPr>
        <w:spacing w:line="360" w:lineRule="auto"/>
        <w:jc w:val="both"/>
        <w:rPr>
          <w:rFonts w:ascii="Times New Roman" w:hAnsi="Times New Roman" w:cs="Times New Roman"/>
          <w:sz w:val="26"/>
          <w:szCs w:val="26"/>
          <w:lang w:val="vi-VN"/>
        </w:rPr>
      </w:pPr>
    </w:p>
    <w:p w14:paraId="5ACF7EE3" w14:textId="2A1FD145" w:rsidR="00002F70" w:rsidRPr="00655A1C" w:rsidRDefault="00002F70" w:rsidP="00CD49AA">
      <w:pPr>
        <w:spacing w:line="360" w:lineRule="auto"/>
        <w:rPr>
          <w:rFonts w:ascii="Times New Roman" w:hAnsi="Times New Roman" w:cs="Times New Roman"/>
          <w:sz w:val="26"/>
          <w:szCs w:val="26"/>
          <w:lang w:val="vi-VN"/>
        </w:rPr>
      </w:pPr>
    </w:p>
    <w:p w14:paraId="21AC173D" w14:textId="56972F16" w:rsidR="007B6D9C" w:rsidRPr="00655A1C" w:rsidRDefault="007B6D9C" w:rsidP="00CD49AA">
      <w:pPr>
        <w:spacing w:line="360" w:lineRule="auto"/>
        <w:rPr>
          <w:rFonts w:ascii="Times New Roman" w:hAnsi="Times New Roman" w:cs="Times New Roman"/>
          <w:sz w:val="26"/>
          <w:szCs w:val="26"/>
          <w:lang w:val="vi-VN"/>
        </w:rPr>
      </w:pPr>
    </w:p>
    <w:p w14:paraId="00F63145" w14:textId="77777777" w:rsidR="007B6D9C" w:rsidRPr="00655A1C" w:rsidRDefault="007B6D9C" w:rsidP="00CD49AA">
      <w:pPr>
        <w:spacing w:line="360" w:lineRule="auto"/>
        <w:rPr>
          <w:rFonts w:ascii="Times New Roman" w:hAnsi="Times New Roman" w:cs="Times New Roman"/>
          <w:sz w:val="26"/>
          <w:szCs w:val="26"/>
          <w:lang w:val="vi-VN"/>
        </w:rPr>
      </w:pPr>
    </w:p>
    <w:p w14:paraId="5C463DE5" w14:textId="38C012E3" w:rsidR="00901750" w:rsidRPr="00655A1C" w:rsidRDefault="00901750" w:rsidP="00901750">
      <w:pPr>
        <w:pStyle w:val="ListParagraph"/>
        <w:ind w:left="1800"/>
        <w:outlineLvl w:val="0"/>
        <w:rPr>
          <w:rFonts w:ascii="Times New Roman" w:hAnsi="Times New Roman" w:cs="Times New Roman"/>
          <w:b/>
          <w:color w:val="0070C0"/>
          <w:sz w:val="26"/>
          <w:szCs w:val="26"/>
          <w:lang w:val="vi-VN"/>
        </w:rPr>
      </w:pPr>
      <w:bookmarkStart w:id="10" w:name="_Toc118814365"/>
      <w:r w:rsidRPr="00655A1C">
        <w:rPr>
          <w:rFonts w:ascii="Times New Roman" w:hAnsi="Times New Roman" w:cs="Times New Roman"/>
          <w:b/>
          <w:color w:val="0070C0"/>
          <w:sz w:val="26"/>
          <w:szCs w:val="26"/>
          <w:lang w:val="vi-VN"/>
        </w:rPr>
        <w:lastRenderedPageBreak/>
        <w:t xml:space="preserve">CHƯƠNG 2: CƠ SỞ </w:t>
      </w:r>
      <w:r w:rsidR="006D0F6D" w:rsidRPr="00655A1C">
        <w:rPr>
          <w:rFonts w:ascii="Times New Roman" w:hAnsi="Times New Roman" w:cs="Times New Roman"/>
          <w:b/>
          <w:color w:val="0070C0"/>
          <w:sz w:val="26"/>
          <w:szCs w:val="26"/>
          <w:lang w:val="vi-VN"/>
        </w:rPr>
        <w:t>LÝ</w:t>
      </w:r>
      <w:r w:rsidRPr="00655A1C">
        <w:rPr>
          <w:rFonts w:ascii="Times New Roman" w:hAnsi="Times New Roman" w:cs="Times New Roman"/>
          <w:b/>
          <w:color w:val="0070C0"/>
          <w:sz w:val="26"/>
          <w:szCs w:val="26"/>
          <w:lang w:val="vi-VN"/>
        </w:rPr>
        <w:t xml:space="preserve"> </w:t>
      </w:r>
      <w:r w:rsidR="006D0F6D" w:rsidRPr="00655A1C">
        <w:rPr>
          <w:rFonts w:ascii="Times New Roman" w:hAnsi="Times New Roman" w:cs="Times New Roman"/>
          <w:b/>
          <w:color w:val="0070C0"/>
          <w:sz w:val="26"/>
          <w:szCs w:val="26"/>
          <w:lang w:val="vi-VN"/>
        </w:rPr>
        <w:t>THUYẾT</w:t>
      </w:r>
      <w:bookmarkEnd w:id="10"/>
    </w:p>
    <w:p w14:paraId="35F00FBE" w14:textId="56BF87D6" w:rsidR="00D6736E" w:rsidRPr="00655A1C" w:rsidRDefault="00002F70" w:rsidP="00376832">
      <w:pPr>
        <w:pStyle w:val="Heading2"/>
        <w:rPr>
          <w:rFonts w:ascii="Times New Roman" w:hAnsi="Times New Roman" w:cs="Times New Roman"/>
          <w:b/>
          <w:bCs/>
          <w:color w:val="auto"/>
          <w:lang w:val="vi-VN"/>
        </w:rPr>
      </w:pPr>
      <w:bookmarkStart w:id="11" w:name="_Toc118814366"/>
      <w:r w:rsidRPr="00655A1C">
        <w:rPr>
          <w:rFonts w:ascii="Times New Roman" w:hAnsi="Times New Roman" w:cs="Times New Roman"/>
          <w:b/>
          <w:bCs/>
          <w:color w:val="auto"/>
          <w:lang w:val="vi-VN"/>
        </w:rPr>
        <w:t xml:space="preserve">2.1. </w:t>
      </w:r>
      <w:r w:rsidR="00A75CC4" w:rsidRPr="00655A1C">
        <w:rPr>
          <w:rFonts w:ascii="Times New Roman" w:hAnsi="Times New Roman" w:cs="Times New Roman"/>
          <w:b/>
          <w:bCs/>
          <w:color w:val="auto"/>
          <w:lang w:val="vi-VN"/>
        </w:rPr>
        <w:t>Thanh toán</w:t>
      </w:r>
      <w:r w:rsidRPr="00655A1C">
        <w:rPr>
          <w:rFonts w:ascii="Times New Roman" w:hAnsi="Times New Roman" w:cs="Times New Roman"/>
          <w:b/>
          <w:bCs/>
          <w:color w:val="auto"/>
          <w:lang w:val="vi-VN"/>
        </w:rPr>
        <w:t xml:space="preserve"> </w:t>
      </w:r>
      <w:r w:rsidR="00A75CC4" w:rsidRPr="00655A1C">
        <w:rPr>
          <w:rFonts w:ascii="Times New Roman" w:hAnsi="Times New Roman" w:cs="Times New Roman"/>
          <w:b/>
          <w:bCs/>
          <w:color w:val="auto"/>
          <w:lang w:val="vi-VN"/>
        </w:rPr>
        <w:t>bằng</w:t>
      </w:r>
      <w:r w:rsidRPr="00655A1C">
        <w:rPr>
          <w:rFonts w:ascii="Times New Roman" w:hAnsi="Times New Roman" w:cs="Times New Roman"/>
          <w:b/>
          <w:bCs/>
          <w:color w:val="auto"/>
          <w:lang w:val="vi-VN"/>
        </w:rPr>
        <w:t xml:space="preserve"> Paypal</w:t>
      </w:r>
      <w:bookmarkEnd w:id="11"/>
    </w:p>
    <w:p w14:paraId="4D9EB4CC" w14:textId="163B3012" w:rsidR="00002F70" w:rsidRPr="00655A1C" w:rsidRDefault="00B73239" w:rsidP="003657D9">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00002F70" w:rsidRPr="00655A1C">
        <w:rPr>
          <w:rFonts w:ascii="Times New Roman" w:hAnsi="Times New Roman" w:cs="Times New Roman"/>
          <w:sz w:val="26"/>
          <w:szCs w:val="26"/>
          <w:lang w:val="vi-VN"/>
        </w:rPr>
        <w:t xml:space="preserve">- </w:t>
      </w:r>
      <w:r w:rsidRPr="00655A1C">
        <w:rPr>
          <w:rFonts w:ascii="Times New Roman" w:hAnsi="Times New Roman" w:cs="Times New Roman"/>
          <w:sz w:val="26"/>
          <w:szCs w:val="26"/>
          <w:lang w:val="vi-VN"/>
        </w:rPr>
        <w:t xml:space="preserve"> </w:t>
      </w:r>
      <w:r w:rsidR="00002F70" w:rsidRPr="00655A1C">
        <w:rPr>
          <w:rFonts w:ascii="Times New Roman" w:hAnsi="Times New Roman" w:cs="Times New Roman"/>
          <w:sz w:val="26"/>
          <w:szCs w:val="26"/>
          <w:lang w:val="vi-VN"/>
        </w:rPr>
        <w:t>Ứng dụng của nhóm đạt:</w:t>
      </w:r>
    </w:p>
    <w:p w14:paraId="6259339B" w14:textId="61FB125C" w:rsidR="00002F70" w:rsidRPr="00655A1C" w:rsidRDefault="00002F70" w:rsidP="00B73239">
      <w:pPr>
        <w:spacing w:line="360" w:lineRule="auto"/>
        <w:ind w:left="1440"/>
        <w:rPr>
          <w:rFonts w:ascii="Times New Roman" w:hAnsi="Times New Roman" w:cs="Times New Roman"/>
          <w:sz w:val="26"/>
          <w:szCs w:val="26"/>
          <w:lang w:val="vi-VN"/>
        </w:rPr>
      </w:pPr>
      <w:r w:rsidRPr="00655A1C">
        <w:rPr>
          <w:rFonts w:ascii="Times New Roman" w:hAnsi="Times New Roman" w:cs="Times New Roman"/>
          <w:sz w:val="26"/>
          <w:szCs w:val="26"/>
          <w:lang w:val="vi-VN"/>
        </w:rPr>
        <w:t>+ Đăng kí thành công</w:t>
      </w:r>
    </w:p>
    <w:p w14:paraId="77FC2DDB" w14:textId="32D4FD49" w:rsidR="00002F70" w:rsidRPr="00655A1C" w:rsidRDefault="00002F70" w:rsidP="00B73239">
      <w:pPr>
        <w:spacing w:line="360" w:lineRule="auto"/>
        <w:ind w:left="720"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Tạo app</w:t>
      </w:r>
    </w:p>
    <w:p w14:paraId="3005A606" w14:textId="616BA51A" w:rsidR="00002F70" w:rsidRPr="00655A1C" w:rsidRDefault="00DB0B8A" w:rsidP="00B73239">
      <w:pPr>
        <w:spacing w:line="360" w:lineRule="auto"/>
        <w:ind w:left="720" w:firstLine="720"/>
        <w:rPr>
          <w:rFonts w:ascii="Times New Roman" w:hAnsi="Times New Roman" w:cs="Times New Roman"/>
          <w:sz w:val="26"/>
          <w:szCs w:val="26"/>
          <w:lang w:val="vi-VN"/>
        </w:rPr>
      </w:pPr>
      <w:r w:rsidRPr="00655A1C">
        <w:rPr>
          <w:rFonts w:ascii="Times New Roman" w:hAnsi="Times New Roman" w:cs="Times New Roman"/>
          <w:noProof/>
          <w:sz w:val="26"/>
          <w:szCs w:val="26"/>
        </w:rPr>
        <w:drawing>
          <wp:anchor distT="0" distB="0" distL="114300" distR="114300" simplePos="0" relativeHeight="251663425" behindDoc="0" locked="0" layoutInCell="1" allowOverlap="1" wp14:anchorId="5A2EF2C9" wp14:editId="79A9D05A">
            <wp:simplePos x="0" y="0"/>
            <wp:positionH relativeFrom="margin">
              <wp:align>right</wp:align>
            </wp:positionH>
            <wp:positionV relativeFrom="paragraph">
              <wp:posOffset>405713</wp:posOffset>
            </wp:positionV>
            <wp:extent cx="5943600" cy="3343275"/>
            <wp:effectExtent l="0" t="0" r="0" b="9525"/>
            <wp:wrapTopAndBottom/>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02F70" w:rsidRPr="00655A1C">
        <w:rPr>
          <w:rFonts w:ascii="Times New Roman" w:hAnsi="Times New Roman" w:cs="Times New Roman"/>
          <w:sz w:val="26"/>
          <w:szCs w:val="26"/>
          <w:lang w:val="vi-VN"/>
        </w:rPr>
        <w:t>+ Tạo tài khoản người mua-bán</w:t>
      </w:r>
    </w:p>
    <w:p w14:paraId="778655B7" w14:textId="500EC36A" w:rsidR="00D8639A" w:rsidRPr="00655A1C" w:rsidRDefault="00D8639A" w:rsidP="00D8639A">
      <w:pPr>
        <w:keepNext/>
        <w:spacing w:line="360" w:lineRule="auto"/>
        <w:ind w:firstLine="720"/>
        <w:rPr>
          <w:rFonts w:ascii="Times New Roman" w:hAnsi="Times New Roman" w:cs="Times New Roman"/>
          <w:lang w:val="vi-VN"/>
        </w:rPr>
      </w:pPr>
    </w:p>
    <w:p w14:paraId="7BD1150C" w14:textId="12C484CF" w:rsidR="00002F70" w:rsidRPr="00655A1C" w:rsidRDefault="00D8639A" w:rsidP="00D8639A">
      <w:pPr>
        <w:pStyle w:val="Caption"/>
        <w:jc w:val="center"/>
        <w:rPr>
          <w:rFonts w:ascii="Times New Roman" w:hAnsi="Times New Roman" w:cs="Times New Roman"/>
          <w:b/>
          <w:bCs/>
          <w:i w:val="0"/>
          <w:iCs w:val="0"/>
          <w:color w:val="auto"/>
          <w:sz w:val="26"/>
          <w:szCs w:val="26"/>
          <w:lang w:val="vi-VN"/>
        </w:rPr>
      </w:pPr>
      <w:bookmarkStart w:id="12" w:name="_Toc118733876"/>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Thanh toán Paypal</w:t>
      </w:r>
      <w:bookmarkEnd w:id="12"/>
    </w:p>
    <w:p w14:paraId="1E7313AB" w14:textId="3FC64610" w:rsidR="00002F70" w:rsidRPr="00655A1C" w:rsidRDefault="00002F70" w:rsidP="003657D9">
      <w:pPr>
        <w:spacing w:line="360" w:lineRule="auto"/>
        <w:ind w:firstLine="720"/>
        <w:rPr>
          <w:rFonts w:ascii="Times New Roman" w:hAnsi="Times New Roman" w:cs="Times New Roman"/>
          <w:sz w:val="26"/>
          <w:szCs w:val="26"/>
        </w:rPr>
      </w:pPr>
    </w:p>
    <w:p w14:paraId="347A9D78" w14:textId="2C5B202E" w:rsidR="00002F70" w:rsidRPr="00655A1C" w:rsidRDefault="001C160E" w:rsidP="00376832">
      <w:pPr>
        <w:pStyle w:val="Heading2"/>
        <w:spacing w:line="360" w:lineRule="auto"/>
        <w:rPr>
          <w:rFonts w:ascii="Times New Roman" w:hAnsi="Times New Roman" w:cs="Times New Roman"/>
          <w:b/>
          <w:bCs/>
          <w:color w:val="auto"/>
          <w:lang w:val="vi-VN"/>
        </w:rPr>
      </w:pPr>
      <w:bookmarkStart w:id="13" w:name="_Toc118814367"/>
      <w:r w:rsidRPr="00655A1C">
        <w:rPr>
          <w:rFonts w:ascii="Times New Roman" w:hAnsi="Times New Roman" w:cs="Times New Roman"/>
          <w:b/>
          <w:bCs/>
          <w:color w:val="auto"/>
        </w:rPr>
        <w:t>2</w:t>
      </w:r>
      <w:r w:rsidRPr="00655A1C">
        <w:rPr>
          <w:rFonts w:ascii="Times New Roman" w:hAnsi="Times New Roman" w:cs="Times New Roman"/>
          <w:b/>
          <w:bCs/>
          <w:color w:val="auto"/>
          <w:lang w:val="vi-VN"/>
        </w:rPr>
        <w:t>.2 Thực hiện thanh toán</w:t>
      </w:r>
      <w:bookmarkEnd w:id="13"/>
    </w:p>
    <w:p w14:paraId="01B81D77" w14:textId="77777777" w:rsidR="007D1ECC" w:rsidRPr="00655A1C" w:rsidRDefault="007D1ECC" w:rsidP="00376832">
      <w:pPr>
        <w:spacing w:line="360" w:lineRule="auto"/>
        <w:ind w:firstLine="720"/>
        <w:rPr>
          <w:rFonts w:ascii="Times New Roman" w:hAnsi="Times New Roman" w:cs="Times New Roman"/>
          <w:sz w:val="26"/>
          <w:szCs w:val="26"/>
          <w:lang w:val="vi-VN"/>
        </w:rPr>
      </w:pPr>
      <w:r w:rsidRPr="00655A1C">
        <w:rPr>
          <w:rFonts w:ascii="Times New Roman" w:hAnsi="Times New Roman" w:cs="Times New Roman"/>
          <w:b/>
          <w:bCs/>
          <w:sz w:val="26"/>
          <w:szCs w:val="26"/>
          <w:lang w:val="vi-VN"/>
        </w:rPr>
        <w:t xml:space="preserve">- </w:t>
      </w:r>
      <w:r w:rsidRPr="00655A1C">
        <w:rPr>
          <w:rFonts w:ascii="Times New Roman" w:hAnsi="Times New Roman" w:cs="Times New Roman"/>
          <w:sz w:val="26"/>
          <w:szCs w:val="26"/>
          <w:lang w:val="vi-VN"/>
        </w:rPr>
        <w:t xml:space="preserve">Nhóm em đều đạt được những yêu cầu đề ra: </w:t>
      </w:r>
    </w:p>
    <w:p w14:paraId="34543FC5" w14:textId="422C6953" w:rsidR="007D1ECC" w:rsidRPr="00655A1C" w:rsidRDefault="007D1ECC" w:rsidP="007D1ECC">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+Gửi thông tin tổng tiền, chi tiết mặt hàng ( số lượng, giá ).</w:t>
      </w:r>
    </w:p>
    <w:p w14:paraId="663FC5C1" w14:textId="6D9D2F4C" w:rsidR="007D1ECC" w:rsidRPr="00655A1C" w:rsidRDefault="007D1ECC" w:rsidP="007D1ECC">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Thực hiện thanh toán thành công.  + Cập nhật trên trang.</w:t>
      </w:r>
    </w:p>
    <w:p w14:paraId="638AD79C" w14:textId="522CD8B9" w:rsidR="00002F70" w:rsidRPr="00655A1C" w:rsidRDefault="007D1ECC" w:rsidP="00376832">
      <w:pPr>
        <w:pStyle w:val="Heading2"/>
        <w:spacing w:line="360" w:lineRule="auto"/>
        <w:rPr>
          <w:rFonts w:ascii="Times New Roman" w:hAnsi="Times New Roman" w:cs="Times New Roman"/>
          <w:b/>
          <w:bCs/>
          <w:color w:val="auto"/>
          <w:lang w:val="vi-VN"/>
        </w:rPr>
      </w:pPr>
      <w:bookmarkStart w:id="14" w:name="_Toc118814368"/>
      <w:r w:rsidRPr="00655A1C">
        <w:rPr>
          <w:rFonts w:ascii="Times New Roman" w:hAnsi="Times New Roman" w:cs="Times New Roman"/>
          <w:b/>
          <w:bCs/>
          <w:color w:val="auto"/>
          <w:lang w:val="vi-VN"/>
        </w:rPr>
        <w:lastRenderedPageBreak/>
        <w:t>2.3 Thanh toán trực tiếp</w:t>
      </w:r>
      <w:bookmarkEnd w:id="14"/>
    </w:p>
    <w:p w14:paraId="1D832127" w14:textId="44FFF6B2" w:rsidR="007D1ECC" w:rsidRPr="00655A1C" w:rsidRDefault="007D1ECC" w:rsidP="00376832">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lang w:val="vi-VN"/>
        </w:rPr>
        <w:t>Đủ yêu cầu:</w:t>
      </w:r>
    </w:p>
    <w:p w14:paraId="26EB0927" w14:textId="1F5BF231" w:rsidR="007D1ECC" w:rsidRPr="00655A1C" w:rsidRDefault="007D1ECC" w:rsidP="003657D9">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Gồm </w:t>
      </w:r>
      <w:r w:rsidRPr="00655A1C">
        <w:rPr>
          <w:rFonts w:ascii="Times New Roman" w:hAnsi="Times New Roman" w:cs="Times New Roman"/>
          <w:b/>
          <w:bCs/>
          <w:sz w:val="26"/>
          <w:szCs w:val="26"/>
          <w:u w:val="single"/>
          <w:lang w:val="vi-VN"/>
        </w:rPr>
        <w:t>3 cổng trong nước</w:t>
      </w:r>
      <w:r w:rsidRPr="00655A1C">
        <w:rPr>
          <w:rFonts w:ascii="Times New Roman" w:hAnsi="Times New Roman" w:cs="Times New Roman"/>
          <w:sz w:val="26"/>
          <w:szCs w:val="26"/>
          <w:lang w:val="vi-VN"/>
        </w:rPr>
        <w:t>: VNPAY, quét mã, COD, 16 ngân hàng khác nhau</w:t>
      </w:r>
    </w:p>
    <w:p w14:paraId="256715DF" w14:textId="12CA95CF" w:rsidR="0009374B" w:rsidRPr="00655A1C" w:rsidRDefault="0009374B" w:rsidP="0009374B">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Gồm </w:t>
      </w:r>
      <w:r w:rsidRPr="00655A1C">
        <w:rPr>
          <w:rFonts w:ascii="Times New Roman" w:hAnsi="Times New Roman" w:cs="Times New Roman"/>
          <w:b/>
          <w:bCs/>
          <w:sz w:val="26"/>
          <w:szCs w:val="26"/>
          <w:u w:val="single"/>
          <w:lang w:val="vi-VN"/>
        </w:rPr>
        <w:t>1 cổng quốc tế</w:t>
      </w:r>
      <w:r w:rsidRPr="00655A1C">
        <w:rPr>
          <w:rFonts w:ascii="Times New Roman" w:hAnsi="Times New Roman" w:cs="Times New Roman"/>
          <w:sz w:val="26"/>
          <w:szCs w:val="26"/>
          <w:lang w:val="vi-VN"/>
        </w:rPr>
        <w:t>: Paypal</w:t>
      </w:r>
    </w:p>
    <w:p w14:paraId="1A44EAF1" w14:textId="77777777" w:rsidR="00D8639A" w:rsidRPr="00655A1C" w:rsidRDefault="0009374B" w:rsidP="00D8639A">
      <w:pPr>
        <w:keepNext/>
        <w:spacing w:line="360" w:lineRule="auto"/>
        <w:ind w:firstLine="720"/>
        <w:rPr>
          <w:rFonts w:ascii="Times New Roman" w:hAnsi="Times New Roman" w:cs="Times New Roman"/>
        </w:rPr>
      </w:pPr>
      <w:r w:rsidRPr="00655A1C">
        <w:rPr>
          <w:rFonts w:ascii="Times New Roman" w:hAnsi="Times New Roman" w:cs="Times New Roman"/>
          <w:noProof/>
          <w:sz w:val="26"/>
          <w:szCs w:val="26"/>
          <w:lang w:val="vi-VN"/>
        </w:rPr>
        <w:drawing>
          <wp:inline distT="0" distB="0" distL="0" distR="0" wp14:anchorId="25DA0B60" wp14:editId="710FB4A5">
            <wp:extent cx="4066309" cy="47905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7027" cy="4803140"/>
                    </a:xfrm>
                    <a:prstGeom prst="rect">
                      <a:avLst/>
                    </a:prstGeom>
                  </pic:spPr>
                </pic:pic>
              </a:graphicData>
            </a:graphic>
          </wp:inline>
        </w:drawing>
      </w:r>
    </w:p>
    <w:p w14:paraId="65ECF0DF" w14:textId="6796B659" w:rsidR="0009374B" w:rsidRPr="00655A1C" w:rsidRDefault="00D8639A" w:rsidP="00D8639A">
      <w:pPr>
        <w:pStyle w:val="Caption"/>
        <w:jc w:val="center"/>
        <w:rPr>
          <w:rFonts w:ascii="Times New Roman" w:hAnsi="Times New Roman" w:cs="Times New Roman"/>
          <w:b/>
          <w:bCs/>
          <w:i w:val="0"/>
          <w:iCs w:val="0"/>
          <w:color w:val="auto"/>
          <w:sz w:val="26"/>
          <w:szCs w:val="26"/>
          <w:lang w:val="vi-VN"/>
        </w:rPr>
      </w:pPr>
      <w:bookmarkStart w:id="15" w:name="_Toc118733877"/>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2</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Cổng thanh toán</w:t>
      </w:r>
      <w:bookmarkEnd w:id="15"/>
    </w:p>
    <w:p w14:paraId="295AAFE7" w14:textId="77777777" w:rsidR="0074161F" w:rsidRPr="00655A1C" w:rsidRDefault="0074161F" w:rsidP="003657D9">
      <w:pPr>
        <w:spacing w:line="360" w:lineRule="auto"/>
        <w:ind w:firstLine="720"/>
        <w:rPr>
          <w:rFonts w:ascii="Times New Roman" w:hAnsi="Times New Roman" w:cs="Times New Roman"/>
          <w:b/>
          <w:bCs/>
          <w:sz w:val="26"/>
          <w:szCs w:val="26"/>
        </w:rPr>
      </w:pPr>
    </w:p>
    <w:p w14:paraId="019B5B9F" w14:textId="77777777" w:rsidR="0074161F" w:rsidRPr="00655A1C" w:rsidRDefault="0074161F" w:rsidP="003657D9">
      <w:pPr>
        <w:spacing w:line="360" w:lineRule="auto"/>
        <w:ind w:firstLine="720"/>
        <w:rPr>
          <w:rFonts w:ascii="Times New Roman" w:hAnsi="Times New Roman" w:cs="Times New Roman"/>
          <w:b/>
          <w:bCs/>
          <w:sz w:val="26"/>
          <w:szCs w:val="26"/>
        </w:rPr>
      </w:pPr>
    </w:p>
    <w:p w14:paraId="3C85FFBB" w14:textId="77777777" w:rsidR="0074161F" w:rsidRPr="00655A1C" w:rsidRDefault="0074161F" w:rsidP="003657D9">
      <w:pPr>
        <w:spacing w:line="360" w:lineRule="auto"/>
        <w:ind w:firstLine="720"/>
        <w:rPr>
          <w:rFonts w:ascii="Times New Roman" w:hAnsi="Times New Roman" w:cs="Times New Roman"/>
          <w:b/>
          <w:bCs/>
          <w:sz w:val="26"/>
          <w:szCs w:val="26"/>
        </w:rPr>
      </w:pPr>
    </w:p>
    <w:p w14:paraId="3E8FCC5A" w14:textId="77777777" w:rsidR="0074161F" w:rsidRPr="00655A1C" w:rsidRDefault="0074161F" w:rsidP="003657D9">
      <w:pPr>
        <w:spacing w:line="360" w:lineRule="auto"/>
        <w:ind w:firstLine="720"/>
        <w:rPr>
          <w:rFonts w:ascii="Times New Roman" w:hAnsi="Times New Roman" w:cs="Times New Roman"/>
          <w:b/>
          <w:bCs/>
          <w:sz w:val="26"/>
          <w:szCs w:val="26"/>
        </w:rPr>
      </w:pPr>
    </w:p>
    <w:p w14:paraId="6D048D55" w14:textId="7BB0894A" w:rsidR="00002F70" w:rsidRPr="00655A1C" w:rsidRDefault="009438FC" w:rsidP="00376832">
      <w:pPr>
        <w:pStyle w:val="Heading2"/>
        <w:spacing w:line="360" w:lineRule="auto"/>
        <w:rPr>
          <w:rFonts w:ascii="Times New Roman" w:hAnsi="Times New Roman" w:cs="Times New Roman"/>
          <w:b/>
          <w:bCs/>
          <w:color w:val="auto"/>
          <w:lang w:val="vi-VN"/>
        </w:rPr>
      </w:pPr>
      <w:bookmarkStart w:id="16" w:name="_Toc118814369"/>
      <w:r w:rsidRPr="00655A1C">
        <w:rPr>
          <w:rFonts w:ascii="Times New Roman" w:hAnsi="Times New Roman" w:cs="Times New Roman"/>
          <w:b/>
          <w:bCs/>
          <w:color w:val="auto"/>
        </w:rPr>
        <w:lastRenderedPageBreak/>
        <w:t>2</w:t>
      </w:r>
      <w:r w:rsidRPr="00655A1C">
        <w:rPr>
          <w:rFonts w:ascii="Times New Roman" w:hAnsi="Times New Roman" w:cs="Times New Roman"/>
          <w:b/>
          <w:bCs/>
          <w:color w:val="auto"/>
          <w:lang w:val="vi-VN"/>
        </w:rPr>
        <w:t>.4 Hỗ trợ trực tuyến ( live chat support )</w:t>
      </w:r>
      <w:bookmarkEnd w:id="16"/>
    </w:p>
    <w:p w14:paraId="3A086C15" w14:textId="77777777" w:rsidR="00D8639A" w:rsidRPr="00655A1C" w:rsidRDefault="009438FC" w:rsidP="00D8639A">
      <w:pPr>
        <w:keepNext/>
        <w:spacing w:line="360" w:lineRule="auto"/>
        <w:ind w:firstLine="720"/>
        <w:rPr>
          <w:rFonts w:ascii="Times New Roman" w:hAnsi="Times New Roman" w:cs="Times New Roman"/>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lang w:val="vi-VN"/>
        </w:rPr>
        <w:t>Đủ yêu cầu:</w:t>
      </w: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u w:val="single"/>
          <w:lang w:val="vi-VN"/>
        </w:rPr>
        <w:t>Nhúng 2 plugin chat, tạo Fanpage có botchat</w:t>
      </w:r>
      <w:r w:rsidRPr="00655A1C">
        <w:rPr>
          <w:rFonts w:ascii="Times New Roman" w:hAnsi="Times New Roman" w:cs="Times New Roman"/>
          <w:b/>
          <w:bCs/>
          <w:sz w:val="26"/>
          <w:szCs w:val="26"/>
          <w:u w:val="single"/>
          <w:lang w:val="vi-VN"/>
        </w:rPr>
        <w:br/>
      </w:r>
      <w:r w:rsidRPr="00655A1C">
        <w:rPr>
          <w:rFonts w:ascii="Times New Roman" w:hAnsi="Times New Roman" w:cs="Times New Roman"/>
          <w:noProof/>
          <w:sz w:val="26"/>
          <w:szCs w:val="26"/>
        </w:rPr>
        <w:drawing>
          <wp:inline distT="0" distB="0" distL="0" distR="0" wp14:anchorId="4EA268BF" wp14:editId="57C00712">
            <wp:extent cx="5936673" cy="3343275"/>
            <wp:effectExtent l="0" t="0" r="6985" b="0"/>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37"/>
                    <a:stretch>
                      <a:fillRect/>
                    </a:stretch>
                  </pic:blipFill>
                  <pic:spPr>
                    <a:xfrm>
                      <a:off x="0" y="0"/>
                      <a:ext cx="5940553" cy="3345460"/>
                    </a:xfrm>
                    <a:prstGeom prst="rect">
                      <a:avLst/>
                    </a:prstGeom>
                  </pic:spPr>
                </pic:pic>
              </a:graphicData>
            </a:graphic>
          </wp:inline>
        </w:drawing>
      </w:r>
    </w:p>
    <w:p w14:paraId="48C7A7FD" w14:textId="72118632" w:rsidR="009438FC" w:rsidRPr="00655A1C" w:rsidRDefault="00D8639A" w:rsidP="00D8639A">
      <w:pPr>
        <w:pStyle w:val="Caption"/>
        <w:jc w:val="center"/>
        <w:rPr>
          <w:rFonts w:ascii="Times New Roman" w:hAnsi="Times New Roman" w:cs="Times New Roman"/>
          <w:b/>
          <w:bCs/>
          <w:i w:val="0"/>
          <w:iCs w:val="0"/>
          <w:color w:val="auto"/>
          <w:sz w:val="26"/>
          <w:szCs w:val="26"/>
          <w:lang w:val="vi-VN"/>
        </w:rPr>
      </w:pPr>
      <w:bookmarkStart w:id="17" w:name="_Toc118733878"/>
      <w:r w:rsidRPr="00655A1C">
        <w:rPr>
          <w:rFonts w:ascii="Times New Roman" w:hAnsi="Times New Roman" w:cs="Times New Roman"/>
          <w:b/>
          <w:bCs/>
          <w:i w:val="0"/>
          <w:iCs w:val="0"/>
          <w:color w:val="auto"/>
          <w:sz w:val="26"/>
          <w:szCs w:val="26"/>
          <w:lang w:val="vi-VN"/>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lang w:val="vi-VN"/>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lang w:val="vi-VN"/>
        </w:rPr>
        <w:t>3</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Pulgin box chat Messenger</w:t>
      </w:r>
      <w:bookmarkEnd w:id="17"/>
    </w:p>
    <w:p w14:paraId="6B268C57" w14:textId="4A57E84A" w:rsidR="00002F70" w:rsidRPr="00655A1C" w:rsidRDefault="004046D0" w:rsidP="00376832">
      <w:pPr>
        <w:pStyle w:val="Heading2"/>
        <w:spacing w:line="360" w:lineRule="auto"/>
        <w:rPr>
          <w:rFonts w:ascii="Times New Roman" w:hAnsi="Times New Roman" w:cs="Times New Roman"/>
          <w:b/>
          <w:bCs/>
          <w:color w:val="auto"/>
          <w:lang w:val="vi-VN"/>
        </w:rPr>
      </w:pPr>
      <w:bookmarkStart w:id="18" w:name="_Toc118814370"/>
      <w:r w:rsidRPr="00655A1C">
        <w:rPr>
          <w:rFonts w:ascii="Times New Roman" w:hAnsi="Times New Roman" w:cs="Times New Roman"/>
          <w:b/>
          <w:bCs/>
          <w:color w:val="auto"/>
          <w:lang w:val="vi-VN"/>
        </w:rPr>
        <w:t>2.5 SEO</w:t>
      </w:r>
      <w:bookmarkEnd w:id="18"/>
    </w:p>
    <w:p w14:paraId="741492E2" w14:textId="77777777" w:rsidR="004046D0" w:rsidRPr="00655A1C" w:rsidRDefault="004046D0" w:rsidP="00376832">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Đủ yêu cầu:</w:t>
      </w:r>
    </w:p>
    <w:p w14:paraId="297734E8" w14:textId="43B7363B" w:rsidR="004046D0" w:rsidRPr="00655A1C" w:rsidRDefault="004046D0" w:rsidP="003657D9">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xml:space="preserve">+  URL thân </w:t>
      </w:r>
      <w:r w:rsidR="00170FED" w:rsidRPr="00655A1C">
        <w:rPr>
          <w:rFonts w:ascii="Times New Roman" w:hAnsi="Times New Roman" w:cs="Times New Roman"/>
          <w:b/>
          <w:bCs/>
          <w:sz w:val="26"/>
          <w:szCs w:val="26"/>
          <w:lang w:val="vi-VN"/>
        </w:rPr>
        <w:t>thiện: tính bảo mật cao, có SSL (bảo mật) tốt</w:t>
      </w:r>
    </w:p>
    <w:p w14:paraId="141B7DBC" w14:textId="77777777" w:rsidR="00244CEB" w:rsidRPr="00655A1C" w:rsidRDefault="004046D0" w:rsidP="00244CEB">
      <w:pPr>
        <w:keepNext/>
        <w:spacing w:line="360" w:lineRule="auto"/>
        <w:ind w:firstLine="720"/>
        <w:rPr>
          <w:rFonts w:ascii="Times New Roman" w:hAnsi="Times New Roman" w:cs="Times New Roman"/>
        </w:rPr>
      </w:pPr>
      <w:r w:rsidRPr="00655A1C">
        <w:rPr>
          <w:rFonts w:ascii="Times New Roman" w:hAnsi="Times New Roman" w:cs="Times New Roman"/>
          <w:b/>
          <w:bCs/>
          <w:noProof/>
          <w:sz w:val="26"/>
          <w:szCs w:val="26"/>
          <w:lang w:val="vi-VN"/>
        </w:rPr>
        <w:drawing>
          <wp:inline distT="0" distB="0" distL="0" distR="0" wp14:anchorId="35B07670" wp14:editId="4DBC77FC">
            <wp:extent cx="3639058" cy="838317"/>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38"/>
                    <a:stretch>
                      <a:fillRect/>
                    </a:stretch>
                  </pic:blipFill>
                  <pic:spPr>
                    <a:xfrm>
                      <a:off x="0" y="0"/>
                      <a:ext cx="3639058" cy="838317"/>
                    </a:xfrm>
                    <a:prstGeom prst="rect">
                      <a:avLst/>
                    </a:prstGeom>
                  </pic:spPr>
                </pic:pic>
              </a:graphicData>
            </a:graphic>
          </wp:inline>
        </w:drawing>
      </w:r>
    </w:p>
    <w:p w14:paraId="00575913" w14:textId="3641EBB8" w:rsidR="004046D0" w:rsidRPr="00655A1C" w:rsidRDefault="00244CEB" w:rsidP="00244CEB">
      <w:pPr>
        <w:pStyle w:val="Caption"/>
        <w:jc w:val="center"/>
        <w:rPr>
          <w:rFonts w:ascii="Times New Roman" w:hAnsi="Times New Roman" w:cs="Times New Roman"/>
          <w:b/>
          <w:bCs/>
          <w:i w:val="0"/>
          <w:iCs w:val="0"/>
          <w:color w:val="auto"/>
          <w:sz w:val="26"/>
          <w:szCs w:val="26"/>
          <w:lang w:val="vi-VN"/>
        </w:rPr>
      </w:pPr>
      <w:bookmarkStart w:id="19" w:name="_Toc118733879"/>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4</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URL thân thiện, bảo mật SSL</w:t>
      </w:r>
      <w:bookmarkEnd w:id="19"/>
    </w:p>
    <w:p w14:paraId="3ABB6A7F" w14:textId="77777777" w:rsidR="004046D0" w:rsidRPr="00655A1C" w:rsidRDefault="004046D0" w:rsidP="003657D9">
      <w:pPr>
        <w:spacing w:line="360" w:lineRule="auto"/>
        <w:ind w:firstLine="720"/>
        <w:rPr>
          <w:rFonts w:ascii="Times New Roman" w:hAnsi="Times New Roman" w:cs="Times New Roman"/>
          <w:b/>
          <w:bCs/>
          <w:sz w:val="26"/>
          <w:szCs w:val="26"/>
          <w:lang w:val="vi-VN"/>
        </w:rPr>
      </w:pPr>
    </w:p>
    <w:p w14:paraId="57F0D20D" w14:textId="3BE37806" w:rsidR="00002F70" w:rsidRPr="00655A1C" w:rsidRDefault="004046D0" w:rsidP="003657D9">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SEO từ khóa, content</w:t>
      </w:r>
      <w:r w:rsidR="009C0F4A" w:rsidRPr="00655A1C">
        <w:rPr>
          <w:rFonts w:ascii="Times New Roman" w:hAnsi="Times New Roman" w:cs="Times New Roman"/>
          <w:b/>
          <w:bCs/>
          <w:sz w:val="26"/>
          <w:szCs w:val="26"/>
          <w:lang w:val="vi-VN"/>
        </w:rPr>
        <w:t xml:space="preserve"> : xuất hiện top đầu google tìm kiếm</w:t>
      </w:r>
    </w:p>
    <w:p w14:paraId="55A4E99B" w14:textId="77777777" w:rsidR="00244CEB" w:rsidRPr="00655A1C" w:rsidRDefault="009C0F4A" w:rsidP="00244CEB">
      <w:pPr>
        <w:keepNext/>
        <w:spacing w:line="360" w:lineRule="auto"/>
        <w:ind w:firstLine="720"/>
        <w:rPr>
          <w:rFonts w:ascii="Times New Roman" w:hAnsi="Times New Roman" w:cs="Times New Roman"/>
        </w:rPr>
      </w:pPr>
      <w:r w:rsidRPr="00655A1C">
        <w:rPr>
          <w:rFonts w:ascii="Times New Roman" w:hAnsi="Times New Roman" w:cs="Times New Roman"/>
          <w:b/>
          <w:bCs/>
          <w:noProof/>
          <w:sz w:val="26"/>
          <w:szCs w:val="26"/>
          <w:lang w:val="vi-VN"/>
        </w:rPr>
        <w:lastRenderedPageBreak/>
        <w:drawing>
          <wp:inline distT="0" distB="0" distL="0" distR="0" wp14:anchorId="020B8AE7" wp14:editId="6AEBE82F">
            <wp:extent cx="5943600" cy="211772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39"/>
                    <a:stretch>
                      <a:fillRect/>
                    </a:stretch>
                  </pic:blipFill>
                  <pic:spPr>
                    <a:xfrm>
                      <a:off x="0" y="0"/>
                      <a:ext cx="5943600" cy="2117725"/>
                    </a:xfrm>
                    <a:prstGeom prst="rect">
                      <a:avLst/>
                    </a:prstGeom>
                  </pic:spPr>
                </pic:pic>
              </a:graphicData>
            </a:graphic>
          </wp:inline>
        </w:drawing>
      </w:r>
    </w:p>
    <w:p w14:paraId="509D6CC1" w14:textId="045DC7D8" w:rsidR="009C0F4A" w:rsidRPr="00655A1C" w:rsidRDefault="00244CEB" w:rsidP="00244CEB">
      <w:pPr>
        <w:pStyle w:val="Caption"/>
        <w:jc w:val="center"/>
        <w:rPr>
          <w:rFonts w:ascii="Times New Roman" w:hAnsi="Times New Roman" w:cs="Times New Roman"/>
          <w:b/>
          <w:bCs/>
          <w:i w:val="0"/>
          <w:iCs w:val="0"/>
          <w:color w:val="auto"/>
          <w:sz w:val="26"/>
          <w:szCs w:val="26"/>
          <w:lang w:val="vi-VN"/>
        </w:rPr>
      </w:pPr>
      <w:bookmarkStart w:id="20" w:name="_Toc118733880"/>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5</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SEO từ khóa, gg search console</w:t>
      </w:r>
      <w:bookmarkEnd w:id="20"/>
    </w:p>
    <w:p w14:paraId="3EA7013F" w14:textId="0355C488" w:rsidR="004046D0" w:rsidRPr="00655A1C" w:rsidRDefault="009C0F4A" w:rsidP="00831CD3">
      <w:pPr>
        <w:pStyle w:val="Heading2"/>
        <w:spacing w:line="360" w:lineRule="auto"/>
        <w:rPr>
          <w:rFonts w:ascii="Times New Roman" w:hAnsi="Times New Roman" w:cs="Times New Roman"/>
          <w:b/>
          <w:bCs/>
          <w:color w:val="auto"/>
          <w:lang w:val="vi-VN"/>
        </w:rPr>
      </w:pPr>
      <w:bookmarkStart w:id="21" w:name="_Toc118814371"/>
      <w:r w:rsidRPr="00655A1C">
        <w:rPr>
          <w:rFonts w:ascii="Times New Roman" w:hAnsi="Times New Roman" w:cs="Times New Roman"/>
          <w:b/>
          <w:bCs/>
          <w:color w:val="auto"/>
          <w:lang w:val="vi-VN"/>
        </w:rPr>
        <w:t>2.6 Sharing social network</w:t>
      </w:r>
      <w:bookmarkEnd w:id="21"/>
    </w:p>
    <w:p w14:paraId="0C6138C7" w14:textId="3401A3C5" w:rsidR="009C0F4A" w:rsidRPr="00655A1C" w:rsidRDefault="0027647F" w:rsidP="00831CD3">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noProof/>
          <w:sz w:val="26"/>
          <w:szCs w:val="26"/>
        </w:rPr>
        <w:drawing>
          <wp:anchor distT="0" distB="0" distL="114300" distR="114300" simplePos="0" relativeHeight="251664449" behindDoc="0" locked="0" layoutInCell="1" allowOverlap="1" wp14:anchorId="0E35C1EB" wp14:editId="0C89C6BF">
            <wp:simplePos x="0" y="0"/>
            <wp:positionH relativeFrom="margin">
              <wp:align>center</wp:align>
            </wp:positionH>
            <wp:positionV relativeFrom="paragraph">
              <wp:posOffset>370497</wp:posOffset>
            </wp:positionV>
            <wp:extent cx="5943600" cy="3343275"/>
            <wp:effectExtent l="152400" t="152400" r="361950" b="371475"/>
            <wp:wrapTopAndBottom/>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9C0F4A" w:rsidRPr="00655A1C">
        <w:rPr>
          <w:rFonts w:ascii="Times New Roman" w:hAnsi="Times New Roman" w:cs="Times New Roman"/>
          <w:b/>
          <w:bCs/>
          <w:sz w:val="26"/>
          <w:szCs w:val="26"/>
          <w:lang w:val="vi-VN"/>
        </w:rPr>
        <w:t>- Đủ yêu cầu : share sản phẩm lên facebook, tweeter, linkedin</w:t>
      </w:r>
    </w:p>
    <w:p w14:paraId="51436486" w14:textId="779897BA" w:rsidR="007A3A72" w:rsidRPr="00655A1C" w:rsidRDefault="007A3A72" w:rsidP="007A3A72">
      <w:pPr>
        <w:keepNext/>
        <w:spacing w:line="360" w:lineRule="auto"/>
        <w:ind w:firstLine="720"/>
        <w:rPr>
          <w:rFonts w:ascii="Times New Roman" w:hAnsi="Times New Roman" w:cs="Times New Roman"/>
        </w:rPr>
      </w:pPr>
    </w:p>
    <w:p w14:paraId="14A68689" w14:textId="1178A0C1" w:rsidR="009C0F4A" w:rsidRPr="00655A1C" w:rsidRDefault="007A3A72" w:rsidP="007A3A72">
      <w:pPr>
        <w:pStyle w:val="Caption"/>
        <w:jc w:val="center"/>
        <w:rPr>
          <w:rFonts w:ascii="Times New Roman" w:hAnsi="Times New Roman" w:cs="Times New Roman"/>
          <w:b/>
          <w:bCs/>
          <w:i w:val="0"/>
          <w:iCs w:val="0"/>
          <w:color w:val="auto"/>
          <w:sz w:val="26"/>
          <w:szCs w:val="26"/>
          <w:lang w:val="vi-VN"/>
        </w:rPr>
      </w:pPr>
      <w:bookmarkStart w:id="22" w:name="_Toc118733881"/>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6</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Sharing soical netword</w:t>
      </w:r>
      <w:bookmarkEnd w:id="22"/>
    </w:p>
    <w:p w14:paraId="075AC133" w14:textId="3DD626D2" w:rsidR="004046D0" w:rsidRPr="00655A1C" w:rsidRDefault="004046D0" w:rsidP="003657D9">
      <w:pPr>
        <w:spacing w:line="360" w:lineRule="auto"/>
        <w:ind w:firstLine="720"/>
        <w:rPr>
          <w:rFonts w:ascii="Times New Roman" w:hAnsi="Times New Roman" w:cs="Times New Roman"/>
          <w:b/>
          <w:bCs/>
          <w:sz w:val="26"/>
          <w:szCs w:val="26"/>
          <w:lang w:val="vi-VN"/>
        </w:rPr>
      </w:pPr>
    </w:p>
    <w:p w14:paraId="5B9C1B7B" w14:textId="77777777" w:rsidR="007B6D9C" w:rsidRPr="00655A1C" w:rsidRDefault="007B6D9C" w:rsidP="003657D9">
      <w:pPr>
        <w:spacing w:line="360" w:lineRule="auto"/>
        <w:ind w:firstLine="720"/>
        <w:rPr>
          <w:rFonts w:ascii="Times New Roman" w:hAnsi="Times New Roman" w:cs="Times New Roman"/>
          <w:b/>
          <w:bCs/>
          <w:sz w:val="26"/>
          <w:szCs w:val="26"/>
          <w:lang w:val="vi-VN"/>
        </w:rPr>
      </w:pPr>
    </w:p>
    <w:p w14:paraId="5CA54804" w14:textId="540B37AC" w:rsidR="00EC4804" w:rsidRPr="00655A1C" w:rsidRDefault="00EC4804" w:rsidP="007B6D9C">
      <w:pPr>
        <w:pStyle w:val="Heading2"/>
        <w:spacing w:line="360" w:lineRule="auto"/>
        <w:rPr>
          <w:rFonts w:ascii="Times New Roman" w:hAnsi="Times New Roman" w:cs="Times New Roman"/>
          <w:b/>
          <w:bCs/>
          <w:color w:val="auto"/>
          <w:lang w:val="vi-VN"/>
        </w:rPr>
      </w:pPr>
      <w:bookmarkStart w:id="23" w:name="_Toc118814372"/>
      <w:r w:rsidRPr="00655A1C">
        <w:rPr>
          <w:rFonts w:ascii="Times New Roman" w:hAnsi="Times New Roman" w:cs="Times New Roman"/>
          <w:b/>
          <w:bCs/>
          <w:color w:val="auto"/>
        </w:rPr>
        <w:t>2</w:t>
      </w:r>
      <w:r w:rsidRPr="00655A1C">
        <w:rPr>
          <w:rFonts w:ascii="Times New Roman" w:hAnsi="Times New Roman" w:cs="Times New Roman"/>
          <w:b/>
          <w:bCs/>
          <w:color w:val="auto"/>
          <w:lang w:val="vi-VN"/>
        </w:rPr>
        <w:t>.7 Email marketing</w:t>
      </w:r>
      <w:bookmarkEnd w:id="23"/>
    </w:p>
    <w:p w14:paraId="674B1A33" w14:textId="389332F9" w:rsidR="00EC4804" w:rsidRPr="00655A1C" w:rsidRDefault="00EC4804" w:rsidP="007B6D9C">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xml:space="preserve">- Đủ yêu cầu: </w:t>
      </w:r>
      <w:r w:rsidR="00B32F0B" w:rsidRPr="00655A1C">
        <w:rPr>
          <w:rFonts w:ascii="Times New Roman" w:hAnsi="Times New Roman" w:cs="Times New Roman"/>
          <w:b/>
          <w:bCs/>
          <w:sz w:val="26"/>
          <w:szCs w:val="26"/>
          <w:lang w:val="vi-VN"/>
        </w:rPr>
        <w:t xml:space="preserve">đăng ký , </w:t>
      </w:r>
      <w:r w:rsidRPr="00655A1C">
        <w:rPr>
          <w:rFonts w:ascii="Times New Roman" w:hAnsi="Times New Roman" w:cs="Times New Roman"/>
          <w:b/>
          <w:bCs/>
          <w:sz w:val="26"/>
          <w:szCs w:val="26"/>
          <w:lang w:val="vi-VN"/>
        </w:rPr>
        <w:t>email quảng cáo,</w:t>
      </w:r>
      <w:r w:rsidR="00B32F0B" w:rsidRPr="00655A1C">
        <w:rPr>
          <w:rFonts w:ascii="Times New Roman" w:hAnsi="Times New Roman" w:cs="Times New Roman"/>
          <w:b/>
          <w:bCs/>
          <w:sz w:val="26"/>
          <w:szCs w:val="26"/>
          <w:lang w:val="vi-VN"/>
        </w:rPr>
        <w:t xml:space="preserve"> thông báo đơn hàng,</w:t>
      </w:r>
      <w:r w:rsidRPr="00655A1C">
        <w:rPr>
          <w:rFonts w:ascii="Times New Roman" w:hAnsi="Times New Roman" w:cs="Times New Roman"/>
          <w:b/>
          <w:bCs/>
          <w:sz w:val="26"/>
          <w:szCs w:val="26"/>
          <w:lang w:val="vi-VN"/>
        </w:rPr>
        <w:t>..</w:t>
      </w:r>
    </w:p>
    <w:p w14:paraId="021741A5" w14:textId="7FB3A455" w:rsidR="0042528A" w:rsidRPr="00655A1C" w:rsidRDefault="0027647F" w:rsidP="003657D9">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b/>
          <w:bCs/>
          <w:noProof/>
          <w:sz w:val="26"/>
          <w:szCs w:val="26"/>
          <w:lang w:val="vi-VN"/>
        </w:rPr>
        <w:drawing>
          <wp:anchor distT="0" distB="0" distL="114300" distR="114300" simplePos="0" relativeHeight="251665473" behindDoc="0" locked="0" layoutInCell="1" allowOverlap="1" wp14:anchorId="554501BF" wp14:editId="4D94B2F6">
            <wp:simplePos x="0" y="0"/>
            <wp:positionH relativeFrom="margin">
              <wp:align>center</wp:align>
            </wp:positionH>
            <wp:positionV relativeFrom="paragraph">
              <wp:posOffset>427990</wp:posOffset>
            </wp:positionV>
            <wp:extent cx="5943600" cy="2623820"/>
            <wp:effectExtent l="152400" t="152400" r="361950" b="367030"/>
            <wp:wrapTopAndBottom/>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a:ln>
                      <a:noFill/>
                    </a:ln>
                    <a:effectLst>
                      <a:outerShdw blurRad="292100" dist="139700" dir="2700000" algn="tl" rotWithShape="0">
                        <a:srgbClr val="333333">
                          <a:alpha val="65000"/>
                        </a:srgbClr>
                      </a:outerShdw>
                    </a:effectLst>
                  </pic:spPr>
                </pic:pic>
              </a:graphicData>
            </a:graphic>
          </wp:anchor>
        </w:drawing>
      </w:r>
      <w:r w:rsidR="0042528A" w:rsidRPr="00655A1C">
        <w:rPr>
          <w:rFonts w:ascii="Times New Roman" w:hAnsi="Times New Roman" w:cs="Times New Roman"/>
          <w:b/>
          <w:bCs/>
          <w:sz w:val="26"/>
          <w:szCs w:val="26"/>
          <w:lang w:val="vi-VN"/>
        </w:rPr>
        <w:t>+ Đăng ký: sẽ báo về email khách hàng khi đăng kí tài khoản thành công</w:t>
      </w:r>
    </w:p>
    <w:p w14:paraId="746B7797" w14:textId="75B36EEE" w:rsidR="009D5E43" w:rsidRPr="00655A1C" w:rsidRDefault="009D5E43" w:rsidP="009D5E43">
      <w:pPr>
        <w:keepNext/>
        <w:spacing w:line="360" w:lineRule="auto"/>
        <w:ind w:firstLine="720"/>
        <w:rPr>
          <w:rFonts w:ascii="Times New Roman" w:hAnsi="Times New Roman" w:cs="Times New Roman"/>
          <w:lang w:val="vi-VN"/>
        </w:rPr>
      </w:pPr>
    </w:p>
    <w:p w14:paraId="759D13EA" w14:textId="2F8B481C" w:rsidR="00EC4804"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24" w:name="_Toc118733882"/>
      <w:r w:rsidRPr="00655A1C">
        <w:rPr>
          <w:rFonts w:ascii="Times New Roman" w:hAnsi="Times New Roman" w:cs="Times New Roman"/>
          <w:b/>
          <w:bCs/>
          <w:i w:val="0"/>
          <w:iCs w:val="0"/>
          <w:color w:val="auto"/>
          <w:sz w:val="26"/>
          <w:szCs w:val="26"/>
          <w:lang w:val="vi-VN"/>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lang w:val="vi-VN"/>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lang w:val="vi-VN"/>
        </w:rPr>
        <w:t>7</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Gửi email khi đăng kí</w:t>
      </w:r>
      <w:bookmarkEnd w:id="24"/>
    </w:p>
    <w:p w14:paraId="798369DE"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1CE080B5"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4CC36EAF"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63AE45DA"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27119244"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6E3C3093"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75FB2E17"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459C6EA0"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3FCA90D8" w14:textId="77777777" w:rsidR="00335C0D" w:rsidRPr="00655A1C" w:rsidRDefault="00335C0D" w:rsidP="003657D9">
      <w:pPr>
        <w:spacing w:line="360" w:lineRule="auto"/>
        <w:ind w:firstLine="720"/>
        <w:rPr>
          <w:rFonts w:ascii="Times New Roman" w:hAnsi="Times New Roman" w:cs="Times New Roman"/>
          <w:b/>
          <w:bCs/>
          <w:sz w:val="26"/>
          <w:szCs w:val="26"/>
          <w:lang w:val="vi-VN"/>
        </w:rPr>
      </w:pPr>
    </w:p>
    <w:p w14:paraId="0B21AA66" w14:textId="04F40C44" w:rsidR="0042528A" w:rsidRPr="00655A1C" w:rsidRDefault="0027647F" w:rsidP="003657D9">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noProof/>
        </w:rPr>
        <w:drawing>
          <wp:anchor distT="0" distB="0" distL="114300" distR="114300" simplePos="0" relativeHeight="251667521" behindDoc="0" locked="0" layoutInCell="1" allowOverlap="1" wp14:anchorId="66B00D68" wp14:editId="218737B7">
            <wp:simplePos x="0" y="0"/>
            <wp:positionH relativeFrom="margin">
              <wp:align>center</wp:align>
            </wp:positionH>
            <wp:positionV relativeFrom="paragraph">
              <wp:posOffset>837222</wp:posOffset>
            </wp:positionV>
            <wp:extent cx="5943600" cy="3343275"/>
            <wp:effectExtent l="152400" t="152400" r="361950" b="37147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42528A" w:rsidRPr="00655A1C">
        <w:rPr>
          <w:rFonts w:ascii="Times New Roman" w:hAnsi="Times New Roman" w:cs="Times New Roman"/>
          <w:b/>
          <w:bCs/>
          <w:sz w:val="26"/>
          <w:szCs w:val="26"/>
          <w:lang w:val="vi-VN"/>
        </w:rPr>
        <w:t xml:space="preserve">+ Email quảng cáo: hệ thống website sẽ chủ động quảng cáo </w:t>
      </w:r>
      <w:r w:rsidR="003103C9" w:rsidRPr="00655A1C">
        <w:rPr>
          <w:rFonts w:ascii="Times New Roman" w:hAnsi="Times New Roman" w:cs="Times New Roman"/>
          <w:b/>
          <w:bCs/>
          <w:sz w:val="26"/>
          <w:szCs w:val="26"/>
          <w:lang w:val="vi-VN"/>
        </w:rPr>
        <w:t>thông qua email người dùng</w:t>
      </w:r>
    </w:p>
    <w:p w14:paraId="55DB5326" w14:textId="390EB9A0" w:rsidR="009D5E43" w:rsidRPr="00655A1C" w:rsidRDefault="009D5E43" w:rsidP="009D5E43">
      <w:pPr>
        <w:keepNext/>
        <w:spacing w:line="360" w:lineRule="auto"/>
        <w:ind w:firstLine="720"/>
        <w:rPr>
          <w:rFonts w:ascii="Times New Roman" w:hAnsi="Times New Roman" w:cs="Times New Roman"/>
          <w:lang w:val="vi-VN"/>
        </w:rPr>
      </w:pPr>
    </w:p>
    <w:p w14:paraId="39A84476" w14:textId="09F386D3" w:rsidR="00F92E0B"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25" w:name="_Toc118733883"/>
      <w:r w:rsidRPr="00655A1C">
        <w:rPr>
          <w:rFonts w:ascii="Times New Roman" w:hAnsi="Times New Roman" w:cs="Times New Roman"/>
          <w:b/>
          <w:bCs/>
          <w:i w:val="0"/>
          <w:iCs w:val="0"/>
          <w:color w:val="auto"/>
          <w:sz w:val="26"/>
          <w:szCs w:val="26"/>
          <w:lang w:val="vi-VN"/>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lang w:val="vi-VN"/>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lang w:val="vi-VN"/>
        </w:rPr>
        <w:t>8</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Quảng cáo qua email khách hàng</w:t>
      </w:r>
      <w:bookmarkEnd w:id="25"/>
    </w:p>
    <w:p w14:paraId="3FE8FF93" w14:textId="68A19134" w:rsidR="003103C9" w:rsidRPr="00655A1C" w:rsidRDefault="003103C9" w:rsidP="003657D9">
      <w:pPr>
        <w:spacing w:line="360" w:lineRule="auto"/>
        <w:ind w:firstLine="720"/>
        <w:rPr>
          <w:rFonts w:ascii="Times New Roman" w:hAnsi="Times New Roman" w:cs="Times New Roman"/>
          <w:b/>
          <w:bCs/>
          <w:sz w:val="26"/>
          <w:szCs w:val="26"/>
          <w:lang w:val="vi-VN"/>
        </w:rPr>
      </w:pPr>
    </w:p>
    <w:p w14:paraId="194C59D3" w14:textId="4E73042E" w:rsidR="003103C9" w:rsidRPr="00655A1C" w:rsidRDefault="003103C9" w:rsidP="003657D9">
      <w:pPr>
        <w:spacing w:line="360" w:lineRule="auto"/>
        <w:ind w:firstLine="720"/>
        <w:rPr>
          <w:rFonts w:ascii="Times New Roman" w:hAnsi="Times New Roman" w:cs="Times New Roman"/>
          <w:b/>
          <w:bCs/>
          <w:sz w:val="26"/>
          <w:szCs w:val="26"/>
          <w:lang w:val="vi-VN"/>
        </w:rPr>
      </w:pPr>
    </w:p>
    <w:p w14:paraId="2D742A16" w14:textId="5C7F4B82" w:rsidR="00335C0D" w:rsidRPr="00655A1C" w:rsidRDefault="00335C0D" w:rsidP="003657D9">
      <w:pPr>
        <w:spacing w:line="360" w:lineRule="auto"/>
        <w:ind w:firstLine="720"/>
        <w:rPr>
          <w:rFonts w:ascii="Times New Roman" w:hAnsi="Times New Roman" w:cs="Times New Roman"/>
          <w:b/>
          <w:bCs/>
          <w:sz w:val="26"/>
          <w:szCs w:val="26"/>
          <w:lang w:val="vi-VN"/>
        </w:rPr>
      </w:pPr>
    </w:p>
    <w:p w14:paraId="1A8098F0" w14:textId="5277F971" w:rsidR="00335C0D" w:rsidRPr="00655A1C" w:rsidRDefault="00335C0D" w:rsidP="003657D9">
      <w:pPr>
        <w:spacing w:line="360" w:lineRule="auto"/>
        <w:ind w:firstLine="720"/>
        <w:rPr>
          <w:rFonts w:ascii="Times New Roman" w:hAnsi="Times New Roman" w:cs="Times New Roman"/>
          <w:b/>
          <w:bCs/>
          <w:sz w:val="26"/>
          <w:szCs w:val="26"/>
          <w:lang w:val="vi-VN"/>
        </w:rPr>
      </w:pPr>
    </w:p>
    <w:p w14:paraId="5FA93E1D" w14:textId="7AC0C51C" w:rsidR="00335C0D" w:rsidRPr="00655A1C" w:rsidRDefault="00335C0D" w:rsidP="003657D9">
      <w:pPr>
        <w:spacing w:line="360" w:lineRule="auto"/>
        <w:ind w:firstLine="720"/>
        <w:rPr>
          <w:rFonts w:ascii="Times New Roman" w:hAnsi="Times New Roman" w:cs="Times New Roman"/>
          <w:b/>
          <w:bCs/>
          <w:sz w:val="26"/>
          <w:szCs w:val="26"/>
          <w:lang w:val="vi-VN"/>
        </w:rPr>
      </w:pPr>
    </w:p>
    <w:p w14:paraId="5056B690" w14:textId="29A681AA" w:rsidR="00335C0D" w:rsidRPr="00655A1C" w:rsidRDefault="00335C0D" w:rsidP="003657D9">
      <w:pPr>
        <w:spacing w:line="360" w:lineRule="auto"/>
        <w:ind w:firstLine="720"/>
        <w:rPr>
          <w:rFonts w:ascii="Times New Roman" w:hAnsi="Times New Roman" w:cs="Times New Roman"/>
          <w:b/>
          <w:bCs/>
          <w:sz w:val="26"/>
          <w:szCs w:val="26"/>
          <w:lang w:val="vi-VN"/>
        </w:rPr>
      </w:pPr>
    </w:p>
    <w:p w14:paraId="65402137" w14:textId="2AF0D34E" w:rsidR="003103C9" w:rsidRPr="00655A1C" w:rsidRDefault="0027647F" w:rsidP="003657D9">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noProof/>
          <w:sz w:val="26"/>
          <w:szCs w:val="26"/>
          <w:lang w:val="vi-VN"/>
        </w:rPr>
        <w:lastRenderedPageBreak/>
        <w:drawing>
          <wp:anchor distT="0" distB="0" distL="114300" distR="114300" simplePos="0" relativeHeight="251666497" behindDoc="0" locked="0" layoutInCell="1" allowOverlap="1" wp14:anchorId="7E9DA424" wp14:editId="46A86915">
            <wp:simplePos x="0" y="0"/>
            <wp:positionH relativeFrom="margin">
              <wp:align>center</wp:align>
            </wp:positionH>
            <wp:positionV relativeFrom="paragraph">
              <wp:posOffset>725564</wp:posOffset>
            </wp:positionV>
            <wp:extent cx="5943600" cy="3027045"/>
            <wp:effectExtent l="152400" t="152400" r="361950" b="363855"/>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a:ln>
                      <a:noFill/>
                    </a:ln>
                    <a:effectLst>
                      <a:outerShdw blurRad="292100" dist="139700" dir="2700000" algn="tl" rotWithShape="0">
                        <a:srgbClr val="333333">
                          <a:alpha val="65000"/>
                        </a:srgbClr>
                      </a:outerShdw>
                    </a:effectLst>
                  </pic:spPr>
                </pic:pic>
              </a:graphicData>
            </a:graphic>
          </wp:anchor>
        </w:drawing>
      </w:r>
      <w:r w:rsidR="003103C9" w:rsidRPr="00655A1C">
        <w:rPr>
          <w:rFonts w:ascii="Times New Roman" w:hAnsi="Times New Roman" w:cs="Times New Roman"/>
          <w:b/>
          <w:bCs/>
          <w:sz w:val="26"/>
          <w:szCs w:val="26"/>
          <w:lang w:val="vi-VN"/>
        </w:rPr>
        <w:t>+ Thông báo đơn hàng: khi người mua hàng tất thanh toán, sẽ gửi chi tiết tên sản phẩm, số lượng, tổng tiền, …..</w:t>
      </w:r>
    </w:p>
    <w:p w14:paraId="50E7BAFE" w14:textId="1823A800" w:rsidR="009D5E43" w:rsidRPr="00655A1C" w:rsidRDefault="009D5E43" w:rsidP="009D5E43">
      <w:pPr>
        <w:keepNext/>
        <w:spacing w:line="360" w:lineRule="auto"/>
        <w:ind w:firstLine="720"/>
        <w:rPr>
          <w:rFonts w:ascii="Times New Roman" w:hAnsi="Times New Roman" w:cs="Times New Roman"/>
          <w:lang w:val="vi-VN"/>
        </w:rPr>
      </w:pPr>
    </w:p>
    <w:p w14:paraId="5B937ABD" w14:textId="28A1A61C" w:rsidR="00EC4804"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26" w:name="_Toc118733884"/>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9</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Gửi email thanh toán ( thông tin chi tiết,…)</w:t>
      </w:r>
      <w:bookmarkEnd w:id="26"/>
    </w:p>
    <w:p w14:paraId="01C9F6EE" w14:textId="3C12B9EA" w:rsidR="00F92E0B" w:rsidRPr="00655A1C" w:rsidRDefault="00F92E0B" w:rsidP="003657D9">
      <w:pPr>
        <w:spacing w:line="360" w:lineRule="auto"/>
        <w:ind w:firstLine="720"/>
        <w:rPr>
          <w:rFonts w:ascii="Times New Roman" w:hAnsi="Times New Roman" w:cs="Times New Roman"/>
          <w:sz w:val="26"/>
          <w:szCs w:val="26"/>
          <w:lang w:val="vi-VN"/>
        </w:rPr>
      </w:pPr>
    </w:p>
    <w:p w14:paraId="35731B5B" w14:textId="1BED3845" w:rsidR="00F92E0B" w:rsidRPr="00655A1C" w:rsidRDefault="00F92E0B" w:rsidP="003657D9">
      <w:pPr>
        <w:spacing w:line="360" w:lineRule="auto"/>
        <w:ind w:firstLine="720"/>
        <w:rPr>
          <w:rFonts w:ascii="Times New Roman" w:hAnsi="Times New Roman" w:cs="Times New Roman"/>
          <w:sz w:val="26"/>
          <w:szCs w:val="26"/>
          <w:lang w:val="vi-VN"/>
        </w:rPr>
      </w:pPr>
    </w:p>
    <w:p w14:paraId="6BC2B0F8" w14:textId="270BFDD3" w:rsidR="00B6040D" w:rsidRPr="00655A1C" w:rsidRDefault="00B6040D" w:rsidP="003657D9">
      <w:pPr>
        <w:spacing w:line="360" w:lineRule="auto"/>
        <w:ind w:firstLine="720"/>
        <w:rPr>
          <w:rFonts w:ascii="Times New Roman" w:hAnsi="Times New Roman" w:cs="Times New Roman"/>
          <w:sz w:val="26"/>
          <w:szCs w:val="26"/>
          <w:lang w:val="vi-VN"/>
        </w:rPr>
      </w:pPr>
    </w:p>
    <w:p w14:paraId="12155881" w14:textId="272CA2A3" w:rsidR="00B6040D" w:rsidRPr="00655A1C" w:rsidRDefault="00B6040D" w:rsidP="003657D9">
      <w:pPr>
        <w:spacing w:line="360" w:lineRule="auto"/>
        <w:ind w:firstLine="720"/>
        <w:rPr>
          <w:rFonts w:ascii="Times New Roman" w:hAnsi="Times New Roman" w:cs="Times New Roman"/>
          <w:sz w:val="26"/>
          <w:szCs w:val="26"/>
          <w:lang w:val="vi-VN"/>
        </w:rPr>
      </w:pPr>
    </w:p>
    <w:p w14:paraId="7667FBBD" w14:textId="0E31682A" w:rsidR="00335C0D" w:rsidRPr="00655A1C" w:rsidRDefault="00335C0D" w:rsidP="003657D9">
      <w:pPr>
        <w:spacing w:line="360" w:lineRule="auto"/>
        <w:ind w:firstLine="720"/>
        <w:rPr>
          <w:rFonts w:ascii="Times New Roman" w:hAnsi="Times New Roman" w:cs="Times New Roman"/>
          <w:sz w:val="26"/>
          <w:szCs w:val="26"/>
          <w:lang w:val="vi-VN"/>
        </w:rPr>
      </w:pPr>
    </w:p>
    <w:p w14:paraId="1875D952" w14:textId="229EAFA3" w:rsidR="00335C0D" w:rsidRPr="00655A1C" w:rsidRDefault="00335C0D" w:rsidP="003657D9">
      <w:pPr>
        <w:spacing w:line="360" w:lineRule="auto"/>
        <w:ind w:firstLine="720"/>
        <w:rPr>
          <w:rFonts w:ascii="Times New Roman" w:hAnsi="Times New Roman" w:cs="Times New Roman"/>
          <w:sz w:val="26"/>
          <w:szCs w:val="26"/>
          <w:lang w:val="vi-VN"/>
        </w:rPr>
      </w:pPr>
    </w:p>
    <w:p w14:paraId="3CC4B590" w14:textId="6BBDDB20" w:rsidR="00335C0D" w:rsidRPr="00655A1C" w:rsidRDefault="00335C0D" w:rsidP="003657D9">
      <w:pPr>
        <w:spacing w:line="360" w:lineRule="auto"/>
        <w:ind w:firstLine="720"/>
        <w:rPr>
          <w:rFonts w:ascii="Times New Roman" w:hAnsi="Times New Roman" w:cs="Times New Roman"/>
          <w:sz w:val="26"/>
          <w:szCs w:val="26"/>
          <w:lang w:val="vi-VN"/>
        </w:rPr>
      </w:pPr>
    </w:p>
    <w:p w14:paraId="6D8C416D" w14:textId="0F914CE0" w:rsidR="00335C0D" w:rsidRPr="00655A1C" w:rsidRDefault="00335C0D" w:rsidP="003657D9">
      <w:pPr>
        <w:spacing w:line="360" w:lineRule="auto"/>
        <w:ind w:firstLine="720"/>
        <w:rPr>
          <w:rFonts w:ascii="Times New Roman" w:hAnsi="Times New Roman" w:cs="Times New Roman"/>
          <w:sz w:val="26"/>
          <w:szCs w:val="26"/>
          <w:lang w:val="vi-VN"/>
        </w:rPr>
      </w:pPr>
    </w:p>
    <w:p w14:paraId="543EF993" w14:textId="671F52C5" w:rsidR="00335C0D" w:rsidRPr="00655A1C" w:rsidRDefault="00335C0D" w:rsidP="003657D9">
      <w:pPr>
        <w:spacing w:line="360" w:lineRule="auto"/>
        <w:ind w:firstLine="720"/>
        <w:rPr>
          <w:rFonts w:ascii="Times New Roman" w:hAnsi="Times New Roman" w:cs="Times New Roman"/>
          <w:sz w:val="26"/>
          <w:szCs w:val="26"/>
          <w:lang w:val="vi-VN"/>
        </w:rPr>
      </w:pPr>
    </w:p>
    <w:p w14:paraId="37B73672" w14:textId="77777777" w:rsidR="00335C0D" w:rsidRPr="00655A1C" w:rsidRDefault="00335C0D" w:rsidP="003657D9">
      <w:pPr>
        <w:spacing w:line="360" w:lineRule="auto"/>
        <w:ind w:firstLine="720"/>
        <w:rPr>
          <w:rFonts w:ascii="Times New Roman" w:hAnsi="Times New Roman" w:cs="Times New Roman"/>
          <w:sz w:val="26"/>
          <w:szCs w:val="26"/>
          <w:lang w:val="vi-VN"/>
        </w:rPr>
      </w:pPr>
    </w:p>
    <w:p w14:paraId="53987BEC" w14:textId="6E18D91A" w:rsidR="00B6040D" w:rsidRPr="00655A1C" w:rsidRDefault="00B6040D" w:rsidP="00831CD3">
      <w:pPr>
        <w:pStyle w:val="Heading2"/>
        <w:spacing w:line="360" w:lineRule="auto"/>
        <w:rPr>
          <w:rFonts w:ascii="Times New Roman" w:hAnsi="Times New Roman" w:cs="Times New Roman"/>
          <w:b/>
          <w:bCs/>
          <w:color w:val="auto"/>
        </w:rPr>
      </w:pPr>
      <w:bookmarkStart w:id="27" w:name="_Toc118814373"/>
      <w:r w:rsidRPr="00655A1C">
        <w:rPr>
          <w:rFonts w:ascii="Times New Roman" w:hAnsi="Times New Roman" w:cs="Times New Roman"/>
          <w:b/>
          <w:bCs/>
          <w:color w:val="auto"/>
        </w:rPr>
        <w:t>2.8 Livestream</w:t>
      </w:r>
      <w:bookmarkEnd w:id="27"/>
      <w:r w:rsidRPr="00655A1C">
        <w:rPr>
          <w:rFonts w:ascii="Times New Roman" w:hAnsi="Times New Roman" w:cs="Times New Roman"/>
          <w:b/>
          <w:bCs/>
          <w:color w:val="auto"/>
        </w:rPr>
        <w:t xml:space="preserve"> </w:t>
      </w:r>
    </w:p>
    <w:p w14:paraId="4A4DA5D1" w14:textId="35AD1E84" w:rsidR="00B6040D" w:rsidRPr="00655A1C" w:rsidRDefault="0027647F" w:rsidP="00831CD3">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noProof/>
        </w:rPr>
        <w:drawing>
          <wp:anchor distT="0" distB="0" distL="114300" distR="114300" simplePos="0" relativeHeight="251668545" behindDoc="0" locked="0" layoutInCell="1" allowOverlap="1" wp14:anchorId="65BE9290" wp14:editId="4D786BD8">
            <wp:simplePos x="0" y="0"/>
            <wp:positionH relativeFrom="margin">
              <wp:align>left</wp:align>
            </wp:positionH>
            <wp:positionV relativeFrom="paragraph">
              <wp:posOffset>496965</wp:posOffset>
            </wp:positionV>
            <wp:extent cx="5943600" cy="3343275"/>
            <wp:effectExtent l="152400" t="152400" r="361950" b="3714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B6040D" w:rsidRPr="00655A1C">
        <w:rPr>
          <w:rFonts w:ascii="Times New Roman" w:hAnsi="Times New Roman" w:cs="Times New Roman"/>
          <w:b/>
          <w:bCs/>
          <w:sz w:val="26"/>
          <w:szCs w:val="26"/>
          <w:lang w:val="vi-VN"/>
        </w:rPr>
        <w:t>Thông qua bên thứ 3, trực tiếp sản phẩm.</w:t>
      </w:r>
    </w:p>
    <w:p w14:paraId="45A7F86B" w14:textId="06779C20" w:rsidR="009D5E43" w:rsidRPr="00655A1C" w:rsidRDefault="009D5E43" w:rsidP="009D5E43">
      <w:pPr>
        <w:keepNext/>
        <w:spacing w:line="360" w:lineRule="auto"/>
        <w:ind w:firstLine="720"/>
        <w:rPr>
          <w:rFonts w:ascii="Times New Roman" w:hAnsi="Times New Roman" w:cs="Times New Roman"/>
        </w:rPr>
      </w:pPr>
    </w:p>
    <w:p w14:paraId="70347846" w14:textId="5F3421D0" w:rsidR="00B6040D"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28" w:name="_Toc118733885"/>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10</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Livestream</w:t>
      </w:r>
      <w:bookmarkEnd w:id="28"/>
    </w:p>
    <w:p w14:paraId="76946A1B" w14:textId="36B7931B" w:rsidR="00F92E0B" w:rsidRPr="00655A1C" w:rsidRDefault="00F92E0B" w:rsidP="003657D9">
      <w:pPr>
        <w:spacing w:line="360" w:lineRule="auto"/>
        <w:ind w:firstLine="720"/>
        <w:rPr>
          <w:rFonts w:ascii="Times New Roman" w:hAnsi="Times New Roman" w:cs="Times New Roman"/>
          <w:sz w:val="26"/>
          <w:szCs w:val="26"/>
          <w:lang w:val="vi-VN"/>
        </w:rPr>
      </w:pPr>
    </w:p>
    <w:p w14:paraId="3B93520B" w14:textId="43B0CDEA" w:rsidR="00F92E0B" w:rsidRPr="00655A1C" w:rsidRDefault="00F92E0B" w:rsidP="003657D9">
      <w:pPr>
        <w:spacing w:line="360" w:lineRule="auto"/>
        <w:ind w:firstLine="720"/>
        <w:rPr>
          <w:rFonts w:ascii="Times New Roman" w:hAnsi="Times New Roman" w:cs="Times New Roman"/>
          <w:sz w:val="26"/>
          <w:szCs w:val="26"/>
          <w:lang w:val="vi-VN"/>
        </w:rPr>
      </w:pPr>
    </w:p>
    <w:p w14:paraId="70D856CF" w14:textId="5265338E" w:rsidR="00335C0D" w:rsidRPr="00655A1C" w:rsidRDefault="00335C0D" w:rsidP="003657D9">
      <w:pPr>
        <w:spacing w:line="360" w:lineRule="auto"/>
        <w:ind w:firstLine="720"/>
        <w:rPr>
          <w:rFonts w:ascii="Times New Roman" w:hAnsi="Times New Roman" w:cs="Times New Roman"/>
          <w:sz w:val="26"/>
          <w:szCs w:val="26"/>
          <w:lang w:val="vi-VN"/>
        </w:rPr>
      </w:pPr>
    </w:p>
    <w:p w14:paraId="0F77BFCE" w14:textId="11F16CFF" w:rsidR="00335C0D" w:rsidRPr="00655A1C" w:rsidRDefault="00335C0D" w:rsidP="003657D9">
      <w:pPr>
        <w:spacing w:line="360" w:lineRule="auto"/>
        <w:ind w:firstLine="720"/>
        <w:rPr>
          <w:rFonts w:ascii="Times New Roman" w:hAnsi="Times New Roman" w:cs="Times New Roman"/>
          <w:sz w:val="26"/>
          <w:szCs w:val="26"/>
          <w:lang w:val="vi-VN"/>
        </w:rPr>
      </w:pPr>
    </w:p>
    <w:p w14:paraId="75EF3377" w14:textId="2B6E8229" w:rsidR="00335C0D" w:rsidRPr="00655A1C" w:rsidRDefault="00335C0D" w:rsidP="003657D9">
      <w:pPr>
        <w:spacing w:line="360" w:lineRule="auto"/>
        <w:ind w:firstLine="720"/>
        <w:rPr>
          <w:rFonts w:ascii="Times New Roman" w:hAnsi="Times New Roman" w:cs="Times New Roman"/>
          <w:sz w:val="26"/>
          <w:szCs w:val="26"/>
          <w:lang w:val="vi-VN"/>
        </w:rPr>
      </w:pPr>
    </w:p>
    <w:p w14:paraId="49842613" w14:textId="6FCF34C8" w:rsidR="00335C0D" w:rsidRPr="00655A1C" w:rsidRDefault="00335C0D" w:rsidP="003657D9">
      <w:pPr>
        <w:spacing w:line="360" w:lineRule="auto"/>
        <w:ind w:firstLine="720"/>
        <w:rPr>
          <w:rFonts w:ascii="Times New Roman" w:hAnsi="Times New Roman" w:cs="Times New Roman"/>
          <w:sz w:val="26"/>
          <w:szCs w:val="26"/>
          <w:lang w:val="vi-VN"/>
        </w:rPr>
      </w:pPr>
    </w:p>
    <w:p w14:paraId="7B28C94D" w14:textId="039B5AA2" w:rsidR="00335C0D" w:rsidRPr="00655A1C" w:rsidRDefault="00335C0D" w:rsidP="003657D9">
      <w:pPr>
        <w:spacing w:line="360" w:lineRule="auto"/>
        <w:ind w:firstLine="720"/>
        <w:rPr>
          <w:rFonts w:ascii="Times New Roman" w:hAnsi="Times New Roman" w:cs="Times New Roman"/>
          <w:sz w:val="26"/>
          <w:szCs w:val="26"/>
          <w:lang w:val="vi-VN"/>
        </w:rPr>
      </w:pPr>
    </w:p>
    <w:p w14:paraId="79F0994B" w14:textId="7206A5BC" w:rsidR="00335C0D" w:rsidRPr="00655A1C" w:rsidRDefault="00335C0D" w:rsidP="003657D9">
      <w:pPr>
        <w:spacing w:line="360" w:lineRule="auto"/>
        <w:ind w:firstLine="720"/>
        <w:rPr>
          <w:rFonts w:ascii="Times New Roman" w:hAnsi="Times New Roman" w:cs="Times New Roman"/>
          <w:sz w:val="26"/>
          <w:szCs w:val="26"/>
          <w:lang w:val="vi-VN"/>
        </w:rPr>
      </w:pPr>
    </w:p>
    <w:p w14:paraId="04111B8E" w14:textId="329513B8" w:rsidR="00335C0D" w:rsidRPr="00655A1C" w:rsidRDefault="00335C0D" w:rsidP="003657D9">
      <w:pPr>
        <w:spacing w:line="360" w:lineRule="auto"/>
        <w:ind w:firstLine="720"/>
        <w:rPr>
          <w:rFonts w:ascii="Times New Roman" w:hAnsi="Times New Roman" w:cs="Times New Roman"/>
          <w:sz w:val="26"/>
          <w:szCs w:val="26"/>
          <w:lang w:val="vi-VN"/>
        </w:rPr>
      </w:pPr>
    </w:p>
    <w:p w14:paraId="1C2254E2" w14:textId="77777777" w:rsidR="00335C0D" w:rsidRPr="00655A1C" w:rsidRDefault="00335C0D" w:rsidP="003657D9">
      <w:pPr>
        <w:spacing w:line="360" w:lineRule="auto"/>
        <w:ind w:firstLine="720"/>
        <w:rPr>
          <w:rFonts w:ascii="Times New Roman" w:hAnsi="Times New Roman" w:cs="Times New Roman"/>
          <w:sz w:val="26"/>
          <w:szCs w:val="26"/>
          <w:lang w:val="vi-VN"/>
        </w:rPr>
      </w:pPr>
    </w:p>
    <w:p w14:paraId="754F77C8" w14:textId="787D396F" w:rsidR="00002F70" w:rsidRPr="00655A1C" w:rsidRDefault="00F92E0B" w:rsidP="00831CD3">
      <w:pPr>
        <w:pStyle w:val="Heading2"/>
        <w:spacing w:line="360" w:lineRule="auto"/>
        <w:rPr>
          <w:rFonts w:ascii="Times New Roman" w:hAnsi="Times New Roman" w:cs="Times New Roman"/>
          <w:b/>
          <w:bCs/>
          <w:color w:val="auto"/>
          <w:lang w:val="vi-VN"/>
        </w:rPr>
      </w:pPr>
      <w:bookmarkStart w:id="29" w:name="_Toc118814374"/>
      <w:r w:rsidRPr="00655A1C">
        <w:rPr>
          <w:rFonts w:ascii="Times New Roman" w:hAnsi="Times New Roman" w:cs="Times New Roman"/>
          <w:b/>
          <w:bCs/>
          <w:color w:val="auto"/>
        </w:rPr>
        <w:t>2.</w:t>
      </w:r>
      <w:r w:rsidR="00B6040D" w:rsidRPr="00655A1C">
        <w:rPr>
          <w:rFonts w:ascii="Times New Roman" w:hAnsi="Times New Roman" w:cs="Times New Roman"/>
          <w:b/>
          <w:bCs/>
          <w:color w:val="auto"/>
        </w:rPr>
        <w:t>9</w:t>
      </w:r>
      <w:r w:rsidRPr="00655A1C">
        <w:rPr>
          <w:rFonts w:ascii="Times New Roman" w:hAnsi="Times New Roman" w:cs="Times New Roman"/>
          <w:b/>
          <w:bCs/>
          <w:color w:val="auto"/>
        </w:rPr>
        <w:t xml:space="preserve"> Quản</w:t>
      </w:r>
      <w:r w:rsidRPr="00655A1C">
        <w:rPr>
          <w:rFonts w:ascii="Times New Roman" w:hAnsi="Times New Roman" w:cs="Times New Roman"/>
          <w:b/>
          <w:bCs/>
          <w:color w:val="auto"/>
          <w:lang w:val="vi-VN"/>
        </w:rPr>
        <w:t xml:space="preserve"> trị website</w:t>
      </w:r>
      <w:bookmarkEnd w:id="29"/>
    </w:p>
    <w:p w14:paraId="2DF2BEBF" w14:textId="48D730C7" w:rsidR="00F92E0B" w:rsidRPr="00655A1C" w:rsidRDefault="0027647F" w:rsidP="00831CD3">
      <w:pPr>
        <w:spacing w:line="360" w:lineRule="auto"/>
        <w:ind w:firstLine="720"/>
        <w:rPr>
          <w:rFonts w:ascii="Times New Roman" w:hAnsi="Times New Roman" w:cs="Times New Roman"/>
          <w:b/>
          <w:bCs/>
          <w:sz w:val="26"/>
          <w:szCs w:val="26"/>
          <w:lang w:val="vi-VN"/>
        </w:rPr>
      </w:pPr>
      <w:r w:rsidRPr="00655A1C">
        <w:rPr>
          <w:rFonts w:ascii="Times New Roman" w:hAnsi="Times New Roman" w:cs="Times New Roman"/>
          <w:noProof/>
          <w:sz w:val="26"/>
          <w:szCs w:val="26"/>
        </w:rPr>
        <w:drawing>
          <wp:anchor distT="0" distB="0" distL="114300" distR="114300" simplePos="0" relativeHeight="251669569" behindDoc="0" locked="0" layoutInCell="1" allowOverlap="1" wp14:anchorId="071DCF69" wp14:editId="027730F7">
            <wp:simplePos x="0" y="0"/>
            <wp:positionH relativeFrom="margin">
              <wp:align>center</wp:align>
            </wp:positionH>
            <wp:positionV relativeFrom="paragraph">
              <wp:posOffset>539750</wp:posOffset>
            </wp:positionV>
            <wp:extent cx="5943600" cy="3343275"/>
            <wp:effectExtent l="152400" t="152400" r="361950" b="3714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F92E0B" w:rsidRPr="00655A1C">
        <w:rPr>
          <w:rFonts w:ascii="Times New Roman" w:hAnsi="Times New Roman" w:cs="Times New Roman"/>
          <w:b/>
          <w:bCs/>
          <w:sz w:val="26"/>
          <w:szCs w:val="26"/>
          <w:lang w:val="vi-VN"/>
        </w:rPr>
        <w:t xml:space="preserve">-Google analystic: </w:t>
      </w:r>
      <w:r w:rsidR="00F92E0B" w:rsidRPr="00655A1C">
        <w:rPr>
          <w:rFonts w:ascii="Times New Roman" w:hAnsi="Times New Roman" w:cs="Times New Roman"/>
          <w:sz w:val="26"/>
          <w:szCs w:val="26"/>
          <w:lang w:val="vi-VN"/>
        </w:rPr>
        <w:t>có  đầy đủ về phân tích trang web.</w:t>
      </w:r>
    </w:p>
    <w:p w14:paraId="2412C191" w14:textId="61099CF4" w:rsidR="009D5E43" w:rsidRPr="00655A1C" w:rsidRDefault="009D5E43" w:rsidP="009D5E43">
      <w:pPr>
        <w:keepNext/>
        <w:spacing w:line="360" w:lineRule="auto"/>
        <w:ind w:firstLine="720"/>
        <w:rPr>
          <w:rFonts w:ascii="Times New Roman" w:hAnsi="Times New Roman" w:cs="Times New Roman"/>
        </w:rPr>
      </w:pPr>
    </w:p>
    <w:p w14:paraId="07A50A2D" w14:textId="0B2E9C2B" w:rsidR="00F92E0B"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30" w:name="_Toc118733886"/>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11</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Google analystic</w:t>
      </w:r>
      <w:bookmarkEnd w:id="30"/>
    </w:p>
    <w:p w14:paraId="07765F59" w14:textId="77777777" w:rsidR="00335C0D" w:rsidRPr="00655A1C" w:rsidRDefault="00335C0D" w:rsidP="003657D9">
      <w:pPr>
        <w:spacing w:line="360" w:lineRule="auto"/>
        <w:ind w:firstLine="720"/>
        <w:rPr>
          <w:rFonts w:ascii="Times New Roman" w:hAnsi="Times New Roman" w:cs="Times New Roman"/>
          <w:sz w:val="26"/>
          <w:szCs w:val="26"/>
          <w:lang w:val="vi-VN"/>
        </w:rPr>
      </w:pPr>
    </w:p>
    <w:p w14:paraId="71AEB702" w14:textId="77777777" w:rsidR="00335C0D" w:rsidRPr="00655A1C" w:rsidRDefault="00335C0D" w:rsidP="003657D9">
      <w:pPr>
        <w:spacing w:line="360" w:lineRule="auto"/>
        <w:ind w:firstLine="720"/>
        <w:rPr>
          <w:rFonts w:ascii="Times New Roman" w:hAnsi="Times New Roman" w:cs="Times New Roman"/>
          <w:sz w:val="26"/>
          <w:szCs w:val="26"/>
          <w:lang w:val="vi-VN"/>
        </w:rPr>
      </w:pPr>
    </w:p>
    <w:p w14:paraId="6BD42769" w14:textId="77777777" w:rsidR="00B86791" w:rsidRPr="00655A1C" w:rsidRDefault="00B86791" w:rsidP="003657D9">
      <w:pPr>
        <w:spacing w:line="360" w:lineRule="auto"/>
        <w:ind w:firstLine="720"/>
        <w:rPr>
          <w:rFonts w:ascii="Times New Roman" w:hAnsi="Times New Roman" w:cs="Times New Roman"/>
          <w:sz w:val="26"/>
          <w:szCs w:val="26"/>
          <w:lang w:val="vi-VN"/>
        </w:rPr>
      </w:pPr>
    </w:p>
    <w:p w14:paraId="199CAC6E" w14:textId="77777777" w:rsidR="00B86791" w:rsidRPr="00655A1C" w:rsidRDefault="00B86791" w:rsidP="003657D9">
      <w:pPr>
        <w:spacing w:line="360" w:lineRule="auto"/>
        <w:ind w:firstLine="720"/>
        <w:rPr>
          <w:rFonts w:ascii="Times New Roman" w:hAnsi="Times New Roman" w:cs="Times New Roman"/>
          <w:sz w:val="26"/>
          <w:szCs w:val="26"/>
          <w:lang w:val="vi-VN"/>
        </w:rPr>
      </w:pPr>
    </w:p>
    <w:p w14:paraId="65FB4A7C" w14:textId="77777777" w:rsidR="00B86791" w:rsidRPr="00655A1C" w:rsidRDefault="00B86791" w:rsidP="003657D9">
      <w:pPr>
        <w:spacing w:line="360" w:lineRule="auto"/>
        <w:ind w:firstLine="720"/>
        <w:rPr>
          <w:rFonts w:ascii="Times New Roman" w:hAnsi="Times New Roman" w:cs="Times New Roman"/>
          <w:sz w:val="26"/>
          <w:szCs w:val="26"/>
          <w:lang w:val="vi-VN"/>
        </w:rPr>
      </w:pPr>
    </w:p>
    <w:p w14:paraId="7E8BE951" w14:textId="2A8FB40E" w:rsidR="00F92E0B" w:rsidRPr="00655A1C" w:rsidRDefault="00F92E0B" w:rsidP="003657D9">
      <w:pPr>
        <w:spacing w:line="360" w:lineRule="auto"/>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lastRenderedPageBreak/>
        <w:t>-</w:t>
      </w:r>
      <w:r w:rsidRPr="00655A1C">
        <w:rPr>
          <w:rFonts w:ascii="Times New Roman" w:hAnsi="Times New Roman" w:cs="Times New Roman"/>
          <w:b/>
          <w:bCs/>
          <w:sz w:val="26"/>
          <w:szCs w:val="26"/>
          <w:lang w:val="vi-VN"/>
        </w:rPr>
        <w:t>Google search console:</w:t>
      </w:r>
      <w:r w:rsidRPr="00655A1C">
        <w:rPr>
          <w:rFonts w:ascii="Times New Roman" w:hAnsi="Times New Roman" w:cs="Times New Roman"/>
          <w:sz w:val="26"/>
          <w:szCs w:val="26"/>
          <w:lang w:val="vi-VN"/>
        </w:rPr>
        <w:t xml:space="preserve"> </w:t>
      </w:r>
    </w:p>
    <w:p w14:paraId="4C041274" w14:textId="77777777" w:rsidR="009D5E43" w:rsidRPr="00655A1C" w:rsidRDefault="00F92E0B" w:rsidP="009D5E43">
      <w:pPr>
        <w:keepNext/>
        <w:spacing w:line="360" w:lineRule="auto"/>
        <w:ind w:firstLine="720"/>
        <w:rPr>
          <w:rFonts w:ascii="Times New Roman" w:hAnsi="Times New Roman" w:cs="Times New Roman"/>
        </w:rPr>
      </w:pPr>
      <w:r w:rsidRPr="00655A1C">
        <w:rPr>
          <w:rFonts w:ascii="Times New Roman" w:hAnsi="Times New Roman" w:cs="Times New Roman"/>
          <w:noProof/>
          <w:sz w:val="26"/>
          <w:szCs w:val="26"/>
        </w:rPr>
        <w:drawing>
          <wp:inline distT="0" distB="0" distL="0" distR="0" wp14:anchorId="56152EF3" wp14:editId="5B5B7C8A">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5344CEF8" w14:textId="73830BFE" w:rsidR="009D5E43"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31" w:name="_Toc118733887"/>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12</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Google search console</w:t>
      </w:r>
      <w:bookmarkEnd w:id="31"/>
    </w:p>
    <w:p w14:paraId="7E51CADB" w14:textId="22E03C14" w:rsidR="00EC0E33" w:rsidRPr="00655A1C" w:rsidRDefault="00EC0E33" w:rsidP="00EC0E33">
      <w:pPr>
        <w:rPr>
          <w:rFonts w:ascii="Times New Roman" w:hAnsi="Times New Roman" w:cs="Times New Roman"/>
          <w:lang w:val="vi-VN"/>
        </w:rPr>
      </w:pPr>
    </w:p>
    <w:p w14:paraId="0F6DA34F" w14:textId="7C1ED195" w:rsidR="00EC0E33" w:rsidRPr="00655A1C" w:rsidRDefault="00EC0E33" w:rsidP="00EC0E33">
      <w:pPr>
        <w:rPr>
          <w:rFonts w:ascii="Times New Roman" w:hAnsi="Times New Roman" w:cs="Times New Roman"/>
          <w:lang w:val="vi-VN"/>
        </w:rPr>
      </w:pPr>
    </w:p>
    <w:p w14:paraId="455B30B2" w14:textId="56680856" w:rsidR="00EC0E33" w:rsidRPr="00655A1C" w:rsidRDefault="00EC0E33" w:rsidP="00EC0E33">
      <w:pPr>
        <w:rPr>
          <w:rFonts w:ascii="Times New Roman" w:hAnsi="Times New Roman" w:cs="Times New Roman"/>
          <w:lang w:val="vi-VN"/>
        </w:rPr>
      </w:pPr>
    </w:p>
    <w:p w14:paraId="7014A5C1" w14:textId="6327C723" w:rsidR="00EC0E33" w:rsidRPr="00655A1C" w:rsidRDefault="00EC0E33" w:rsidP="00EC0E33">
      <w:pPr>
        <w:rPr>
          <w:rFonts w:ascii="Times New Roman" w:hAnsi="Times New Roman" w:cs="Times New Roman"/>
          <w:lang w:val="vi-VN"/>
        </w:rPr>
      </w:pPr>
    </w:p>
    <w:p w14:paraId="080F6475" w14:textId="518D8EB5" w:rsidR="00EC0E33" w:rsidRPr="00655A1C" w:rsidRDefault="00EC0E33" w:rsidP="00EC0E33">
      <w:pPr>
        <w:rPr>
          <w:rFonts w:ascii="Times New Roman" w:hAnsi="Times New Roman" w:cs="Times New Roman"/>
          <w:lang w:val="vi-VN"/>
        </w:rPr>
      </w:pPr>
    </w:p>
    <w:p w14:paraId="3EA8840E" w14:textId="61DEDFCE" w:rsidR="00EC0E33" w:rsidRPr="00655A1C" w:rsidRDefault="00EC0E33" w:rsidP="00EC0E33">
      <w:pPr>
        <w:rPr>
          <w:rFonts w:ascii="Times New Roman" w:hAnsi="Times New Roman" w:cs="Times New Roman"/>
          <w:lang w:val="vi-VN"/>
        </w:rPr>
      </w:pPr>
    </w:p>
    <w:p w14:paraId="3E3CD00E" w14:textId="3E068A58" w:rsidR="00EC0E33" w:rsidRPr="00655A1C" w:rsidRDefault="00EC0E33" w:rsidP="00EC0E33">
      <w:pPr>
        <w:rPr>
          <w:rFonts w:ascii="Times New Roman" w:hAnsi="Times New Roman" w:cs="Times New Roman"/>
          <w:lang w:val="vi-VN"/>
        </w:rPr>
      </w:pPr>
    </w:p>
    <w:p w14:paraId="1BF622F8" w14:textId="4CA84522" w:rsidR="00EC0E33" w:rsidRPr="00655A1C" w:rsidRDefault="00EC0E33" w:rsidP="00EC0E33">
      <w:pPr>
        <w:rPr>
          <w:rFonts w:ascii="Times New Roman" w:hAnsi="Times New Roman" w:cs="Times New Roman"/>
          <w:lang w:val="vi-VN"/>
        </w:rPr>
      </w:pPr>
    </w:p>
    <w:p w14:paraId="6E70F64D" w14:textId="7EA5D6B7" w:rsidR="00EC0E33" w:rsidRPr="00655A1C" w:rsidRDefault="00EC0E33" w:rsidP="00EC0E33">
      <w:pPr>
        <w:rPr>
          <w:rFonts w:ascii="Times New Roman" w:hAnsi="Times New Roman" w:cs="Times New Roman"/>
          <w:lang w:val="vi-VN"/>
        </w:rPr>
      </w:pPr>
    </w:p>
    <w:p w14:paraId="3B2B164E" w14:textId="7F03707E" w:rsidR="00EC0E33" w:rsidRPr="00655A1C" w:rsidRDefault="00EC0E33" w:rsidP="00EC0E33">
      <w:pPr>
        <w:rPr>
          <w:rFonts w:ascii="Times New Roman" w:hAnsi="Times New Roman" w:cs="Times New Roman"/>
          <w:lang w:val="vi-VN"/>
        </w:rPr>
      </w:pPr>
    </w:p>
    <w:p w14:paraId="41FFA0E3" w14:textId="06CBFBE9" w:rsidR="00EC0E33" w:rsidRPr="00655A1C" w:rsidRDefault="00EC0E33" w:rsidP="00EC0E33">
      <w:pPr>
        <w:rPr>
          <w:rFonts w:ascii="Times New Roman" w:hAnsi="Times New Roman" w:cs="Times New Roman"/>
          <w:lang w:val="vi-VN"/>
        </w:rPr>
      </w:pPr>
    </w:p>
    <w:p w14:paraId="5A8BCC25" w14:textId="77777777" w:rsidR="00EC0E33" w:rsidRPr="00655A1C" w:rsidRDefault="00EC0E33" w:rsidP="00EC0E33">
      <w:pPr>
        <w:rPr>
          <w:rFonts w:ascii="Times New Roman" w:hAnsi="Times New Roman" w:cs="Times New Roman"/>
          <w:lang w:val="vi-VN"/>
        </w:rPr>
      </w:pPr>
    </w:p>
    <w:p w14:paraId="0EEA63CF" w14:textId="65FA3D07" w:rsidR="00B54BA0" w:rsidRPr="00655A1C" w:rsidRDefault="00B54BA0" w:rsidP="006550DF">
      <w:pPr>
        <w:spacing w:line="360" w:lineRule="auto"/>
        <w:ind w:firstLine="720"/>
        <w:rPr>
          <w:rFonts w:ascii="Times New Roman" w:hAnsi="Times New Roman" w:cs="Times New Roman"/>
          <w:color w:val="0563C1" w:themeColor="hyperlink"/>
          <w:sz w:val="26"/>
          <w:szCs w:val="26"/>
          <w:u w:val="single"/>
          <w:lang w:val="vi-VN"/>
        </w:rPr>
      </w:pPr>
      <w:r w:rsidRPr="00655A1C">
        <w:rPr>
          <w:rFonts w:ascii="Times New Roman" w:hAnsi="Times New Roman" w:cs="Times New Roman"/>
          <w:sz w:val="26"/>
          <w:szCs w:val="26"/>
        </w:rPr>
        <w:fldChar w:fldCharType="begin"/>
      </w:r>
      <w:r w:rsidRPr="00655A1C">
        <w:rPr>
          <w:rFonts w:ascii="Times New Roman" w:hAnsi="Times New Roman" w:cs="Times New Roman"/>
          <w:sz w:val="26"/>
          <w:szCs w:val="26"/>
        </w:rPr>
        <w:instrText xml:space="preserve"> HYPERLINK "https://pagespeed.web.dev/" </w:instrText>
      </w:r>
      <w:r w:rsidRPr="00655A1C">
        <w:rPr>
          <w:rFonts w:ascii="Times New Roman" w:hAnsi="Times New Roman" w:cs="Times New Roman"/>
          <w:sz w:val="26"/>
          <w:szCs w:val="26"/>
        </w:rPr>
      </w:r>
      <w:r w:rsidRPr="00655A1C">
        <w:rPr>
          <w:rFonts w:ascii="Times New Roman" w:hAnsi="Times New Roman" w:cs="Times New Roman"/>
          <w:sz w:val="26"/>
          <w:szCs w:val="26"/>
        </w:rPr>
        <w:fldChar w:fldCharType="separate"/>
      </w:r>
    </w:p>
    <w:p w14:paraId="24246AD3" w14:textId="2781BD8E" w:rsidR="00002F70" w:rsidRPr="00655A1C" w:rsidRDefault="00B54BA0">
      <w:pPr>
        <w:pStyle w:val="ListParagraph"/>
        <w:numPr>
          <w:ilvl w:val="0"/>
          <w:numId w:val="14"/>
        </w:numPr>
        <w:rPr>
          <w:rFonts w:ascii="Times New Roman" w:hAnsi="Times New Roman" w:cs="Times New Roman"/>
          <w:b/>
          <w:bCs/>
          <w:sz w:val="26"/>
          <w:szCs w:val="26"/>
          <w:lang w:val="vi-VN"/>
        </w:rPr>
      </w:pPr>
      <w:r w:rsidRPr="00655A1C">
        <w:rPr>
          <w:rFonts w:ascii="Times New Roman" w:hAnsi="Times New Roman" w:cs="Times New Roman"/>
          <w:sz w:val="26"/>
          <w:szCs w:val="26"/>
        </w:rPr>
        <w:fldChar w:fldCharType="end"/>
      </w:r>
      <w:r w:rsidR="006550DF" w:rsidRPr="00655A1C">
        <w:rPr>
          <w:rFonts w:ascii="Times New Roman" w:hAnsi="Times New Roman" w:cs="Times New Roman"/>
          <w:b/>
          <w:bCs/>
          <w:sz w:val="26"/>
          <w:szCs w:val="26"/>
          <w:lang w:val="vi-VN"/>
        </w:rPr>
        <w:t>Pagespeed insight:</w:t>
      </w:r>
    </w:p>
    <w:p w14:paraId="13EE8423" w14:textId="1511B4C6" w:rsidR="006550DF" w:rsidRPr="00655A1C" w:rsidRDefault="006550DF" w:rsidP="00B54BA0">
      <w:pPr>
        <w:spacing w:line="360" w:lineRule="auto"/>
        <w:ind w:firstLine="720"/>
        <w:rPr>
          <w:rFonts w:ascii="Times New Roman" w:hAnsi="Times New Roman" w:cs="Times New Roman"/>
          <w:sz w:val="26"/>
          <w:szCs w:val="26"/>
          <w:lang w:val="vi-VN"/>
        </w:rPr>
      </w:pPr>
      <w:r w:rsidRPr="00655A1C">
        <w:rPr>
          <w:rFonts w:ascii="Times New Roman" w:hAnsi="Times New Roman" w:cs="Times New Roman"/>
          <w:noProof/>
          <w:sz w:val="26"/>
          <w:szCs w:val="26"/>
        </w:rPr>
        <w:lastRenderedPageBreak/>
        <w:drawing>
          <wp:inline distT="0" distB="0" distL="0" distR="0" wp14:anchorId="4C649340" wp14:editId="74DE73E9">
            <wp:extent cx="5628025" cy="31657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2650" cy="3173991"/>
                    </a:xfrm>
                    <a:prstGeom prst="rect">
                      <a:avLst/>
                    </a:prstGeom>
                  </pic:spPr>
                </pic:pic>
              </a:graphicData>
            </a:graphic>
          </wp:inline>
        </w:drawing>
      </w:r>
    </w:p>
    <w:p w14:paraId="2EC831D6" w14:textId="77777777" w:rsidR="009D5E43" w:rsidRPr="00655A1C" w:rsidRDefault="006550DF" w:rsidP="009D5E43">
      <w:pPr>
        <w:keepNext/>
        <w:spacing w:line="360" w:lineRule="auto"/>
        <w:ind w:firstLine="720"/>
        <w:rPr>
          <w:rFonts w:ascii="Times New Roman" w:hAnsi="Times New Roman" w:cs="Times New Roman"/>
        </w:rPr>
      </w:pPr>
      <w:r w:rsidRPr="00655A1C">
        <w:rPr>
          <w:rFonts w:ascii="Times New Roman" w:hAnsi="Times New Roman" w:cs="Times New Roman"/>
          <w:noProof/>
        </w:rPr>
        <w:drawing>
          <wp:inline distT="0" distB="0" distL="0" distR="0" wp14:anchorId="2232E23F" wp14:editId="706FDD35">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50BE9C" w14:textId="1F0BB4FB" w:rsidR="006550DF" w:rsidRPr="00655A1C" w:rsidRDefault="009D5E43" w:rsidP="009D5E43">
      <w:pPr>
        <w:pStyle w:val="Caption"/>
        <w:jc w:val="center"/>
        <w:rPr>
          <w:rFonts w:ascii="Times New Roman" w:hAnsi="Times New Roman" w:cs="Times New Roman"/>
          <w:b/>
          <w:bCs/>
          <w:i w:val="0"/>
          <w:iCs w:val="0"/>
          <w:color w:val="auto"/>
          <w:sz w:val="26"/>
          <w:szCs w:val="26"/>
          <w:lang w:val="vi-VN"/>
        </w:rPr>
      </w:pPr>
      <w:bookmarkStart w:id="32" w:name="_Toc118733888"/>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13</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PageSpeed Insights</w:t>
      </w:r>
      <w:bookmarkEnd w:id="32"/>
    </w:p>
    <w:p w14:paraId="7C345E6B" w14:textId="7FFCDFAB" w:rsidR="003A3E92" w:rsidRPr="00655A1C" w:rsidRDefault="003A3E92" w:rsidP="00B54BA0">
      <w:pPr>
        <w:spacing w:line="360" w:lineRule="auto"/>
        <w:ind w:firstLine="720"/>
        <w:rPr>
          <w:rFonts w:ascii="Times New Roman" w:hAnsi="Times New Roman" w:cs="Times New Roman"/>
          <w:sz w:val="26"/>
          <w:szCs w:val="26"/>
          <w:lang w:val="vi-VN"/>
        </w:rPr>
      </w:pPr>
    </w:p>
    <w:p w14:paraId="231DB2B0" w14:textId="52DF7DCA" w:rsidR="00335C0D" w:rsidRPr="00655A1C" w:rsidRDefault="00335C0D" w:rsidP="00B54BA0">
      <w:pPr>
        <w:spacing w:line="360" w:lineRule="auto"/>
        <w:ind w:firstLine="720"/>
        <w:rPr>
          <w:rFonts w:ascii="Times New Roman" w:hAnsi="Times New Roman" w:cs="Times New Roman"/>
          <w:sz w:val="26"/>
          <w:szCs w:val="26"/>
          <w:lang w:val="vi-VN"/>
        </w:rPr>
      </w:pPr>
    </w:p>
    <w:p w14:paraId="62E9811A" w14:textId="330AB0AA" w:rsidR="00335C0D" w:rsidRPr="00655A1C" w:rsidRDefault="00335C0D" w:rsidP="00B54BA0">
      <w:pPr>
        <w:spacing w:line="360" w:lineRule="auto"/>
        <w:ind w:firstLine="720"/>
        <w:rPr>
          <w:rFonts w:ascii="Times New Roman" w:hAnsi="Times New Roman" w:cs="Times New Roman"/>
          <w:sz w:val="26"/>
          <w:szCs w:val="26"/>
          <w:lang w:val="vi-VN"/>
        </w:rPr>
      </w:pPr>
    </w:p>
    <w:p w14:paraId="04DAD40E" w14:textId="77777777" w:rsidR="00335C0D" w:rsidRPr="00655A1C" w:rsidRDefault="00335C0D" w:rsidP="00B54BA0">
      <w:pPr>
        <w:spacing w:line="360" w:lineRule="auto"/>
        <w:ind w:firstLine="720"/>
        <w:rPr>
          <w:rFonts w:ascii="Times New Roman" w:hAnsi="Times New Roman" w:cs="Times New Roman"/>
          <w:sz w:val="26"/>
          <w:szCs w:val="26"/>
          <w:lang w:val="vi-VN"/>
        </w:rPr>
      </w:pPr>
    </w:p>
    <w:p w14:paraId="119E7E72" w14:textId="16160E31" w:rsidR="003A3E92" w:rsidRPr="00655A1C" w:rsidRDefault="003A3E92">
      <w:pPr>
        <w:pStyle w:val="ListParagraph"/>
        <w:numPr>
          <w:ilvl w:val="0"/>
          <w:numId w:val="13"/>
        </w:numPr>
        <w:spacing w:line="360" w:lineRule="auto"/>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Google ADSword</w:t>
      </w:r>
    </w:p>
    <w:p w14:paraId="24325589" w14:textId="77777777" w:rsidR="0008559C" w:rsidRPr="00655A1C" w:rsidRDefault="003A3E92" w:rsidP="0008559C">
      <w:pPr>
        <w:keepNext/>
        <w:spacing w:line="360" w:lineRule="auto"/>
        <w:ind w:firstLine="720"/>
        <w:rPr>
          <w:rFonts w:ascii="Times New Roman" w:hAnsi="Times New Roman" w:cs="Times New Roman"/>
        </w:rPr>
      </w:pPr>
      <w:r w:rsidRPr="00655A1C">
        <w:rPr>
          <w:rFonts w:ascii="Times New Roman" w:hAnsi="Times New Roman" w:cs="Times New Roman"/>
          <w:noProof/>
          <w:sz w:val="26"/>
          <w:szCs w:val="26"/>
        </w:rPr>
        <w:drawing>
          <wp:inline distT="0" distB="0" distL="0" distR="0" wp14:anchorId="4D314D90" wp14:editId="7A442663">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4BF58E8" w14:textId="054303BD" w:rsidR="003A3E92" w:rsidRPr="00655A1C" w:rsidRDefault="0008559C" w:rsidP="0008559C">
      <w:pPr>
        <w:pStyle w:val="Caption"/>
        <w:jc w:val="center"/>
        <w:rPr>
          <w:rFonts w:ascii="Times New Roman" w:hAnsi="Times New Roman" w:cs="Times New Roman"/>
          <w:b/>
          <w:bCs/>
          <w:i w:val="0"/>
          <w:iCs w:val="0"/>
          <w:color w:val="auto"/>
          <w:sz w:val="26"/>
          <w:szCs w:val="26"/>
          <w:lang w:val="vi-VN"/>
        </w:rPr>
      </w:pPr>
      <w:bookmarkStart w:id="33" w:name="_Toc118733889"/>
      <w:r w:rsidRPr="00655A1C">
        <w:rPr>
          <w:rFonts w:ascii="Times New Roman" w:hAnsi="Times New Roman" w:cs="Times New Roman"/>
          <w:b/>
          <w:bCs/>
          <w:i w:val="0"/>
          <w:iCs w:val="0"/>
          <w:color w:val="auto"/>
          <w:sz w:val="26"/>
          <w:szCs w:val="26"/>
        </w:rPr>
        <w:t xml:space="preserve">Hình </w:t>
      </w:r>
      <w:r w:rsidRPr="00655A1C">
        <w:rPr>
          <w:rFonts w:ascii="Times New Roman" w:hAnsi="Times New Roman" w:cs="Times New Roman"/>
          <w:b/>
          <w:bCs/>
          <w:i w:val="0"/>
          <w:iCs w:val="0"/>
          <w:color w:val="auto"/>
          <w:sz w:val="26"/>
          <w:szCs w:val="26"/>
        </w:rPr>
        <w:fldChar w:fldCharType="begin"/>
      </w:r>
      <w:r w:rsidRPr="00655A1C">
        <w:rPr>
          <w:rFonts w:ascii="Times New Roman" w:hAnsi="Times New Roman" w:cs="Times New Roman"/>
          <w:b/>
          <w:bCs/>
          <w:i w:val="0"/>
          <w:iCs w:val="0"/>
          <w:color w:val="auto"/>
          <w:sz w:val="26"/>
          <w:szCs w:val="26"/>
        </w:rPr>
        <w:instrText xml:space="preserve"> SEQ Hình \* ARABIC </w:instrText>
      </w:r>
      <w:r w:rsidRPr="00655A1C">
        <w:rPr>
          <w:rFonts w:ascii="Times New Roman" w:hAnsi="Times New Roman" w:cs="Times New Roman"/>
          <w:b/>
          <w:bCs/>
          <w:i w:val="0"/>
          <w:iCs w:val="0"/>
          <w:color w:val="auto"/>
          <w:sz w:val="26"/>
          <w:szCs w:val="26"/>
        </w:rPr>
        <w:fldChar w:fldCharType="separate"/>
      </w:r>
      <w:r w:rsidR="00596E8F">
        <w:rPr>
          <w:rFonts w:ascii="Times New Roman" w:hAnsi="Times New Roman" w:cs="Times New Roman"/>
          <w:b/>
          <w:bCs/>
          <w:i w:val="0"/>
          <w:iCs w:val="0"/>
          <w:noProof/>
          <w:color w:val="auto"/>
          <w:sz w:val="26"/>
          <w:szCs w:val="26"/>
        </w:rPr>
        <w:t>14</w:t>
      </w:r>
      <w:r w:rsidRPr="00655A1C">
        <w:rPr>
          <w:rFonts w:ascii="Times New Roman" w:hAnsi="Times New Roman" w:cs="Times New Roman"/>
          <w:b/>
          <w:bCs/>
          <w:i w:val="0"/>
          <w:iCs w:val="0"/>
          <w:color w:val="auto"/>
          <w:sz w:val="26"/>
          <w:szCs w:val="26"/>
        </w:rPr>
        <w:fldChar w:fldCharType="end"/>
      </w:r>
      <w:r w:rsidRPr="00655A1C">
        <w:rPr>
          <w:rFonts w:ascii="Times New Roman" w:hAnsi="Times New Roman" w:cs="Times New Roman"/>
          <w:b/>
          <w:bCs/>
          <w:i w:val="0"/>
          <w:iCs w:val="0"/>
          <w:color w:val="auto"/>
          <w:sz w:val="26"/>
          <w:szCs w:val="26"/>
          <w:lang w:val="vi-VN"/>
        </w:rPr>
        <w:t xml:space="preserve"> Google adsword</w:t>
      </w:r>
      <w:bookmarkEnd w:id="33"/>
    </w:p>
    <w:p w14:paraId="3BE64103" w14:textId="77777777" w:rsidR="003A3E92" w:rsidRPr="00655A1C" w:rsidRDefault="003A3E92" w:rsidP="00B54BA0">
      <w:pPr>
        <w:spacing w:line="360" w:lineRule="auto"/>
        <w:ind w:firstLine="720"/>
        <w:rPr>
          <w:rFonts w:ascii="Times New Roman" w:hAnsi="Times New Roman" w:cs="Times New Roman"/>
          <w:sz w:val="26"/>
          <w:szCs w:val="26"/>
          <w:lang w:val="vi-VN"/>
        </w:rPr>
      </w:pPr>
    </w:p>
    <w:p w14:paraId="6A9D8037" w14:textId="374CA070" w:rsidR="00002F70" w:rsidRPr="00655A1C" w:rsidRDefault="00002F70" w:rsidP="003657D9">
      <w:pPr>
        <w:spacing w:line="360" w:lineRule="auto"/>
        <w:ind w:firstLine="720"/>
        <w:rPr>
          <w:rFonts w:ascii="Times New Roman" w:hAnsi="Times New Roman" w:cs="Times New Roman"/>
          <w:sz w:val="26"/>
          <w:szCs w:val="26"/>
        </w:rPr>
      </w:pPr>
    </w:p>
    <w:p w14:paraId="11B3B617" w14:textId="365D5C2F" w:rsidR="00002F70" w:rsidRPr="00655A1C" w:rsidRDefault="00002F70" w:rsidP="003657D9">
      <w:pPr>
        <w:spacing w:line="360" w:lineRule="auto"/>
        <w:ind w:firstLine="720"/>
        <w:rPr>
          <w:rFonts w:ascii="Times New Roman" w:hAnsi="Times New Roman" w:cs="Times New Roman"/>
          <w:sz w:val="26"/>
          <w:szCs w:val="26"/>
        </w:rPr>
      </w:pPr>
    </w:p>
    <w:p w14:paraId="36A64A05" w14:textId="24727E94" w:rsidR="00002F70" w:rsidRPr="00655A1C" w:rsidRDefault="00002F70" w:rsidP="003657D9">
      <w:pPr>
        <w:spacing w:line="360" w:lineRule="auto"/>
        <w:ind w:firstLine="720"/>
        <w:rPr>
          <w:rFonts w:ascii="Times New Roman" w:hAnsi="Times New Roman" w:cs="Times New Roman"/>
          <w:sz w:val="26"/>
          <w:szCs w:val="26"/>
        </w:rPr>
      </w:pPr>
    </w:p>
    <w:p w14:paraId="576EC8A9" w14:textId="5014CD84" w:rsidR="00002F70" w:rsidRPr="00655A1C" w:rsidRDefault="00002F70" w:rsidP="003657D9">
      <w:pPr>
        <w:spacing w:line="360" w:lineRule="auto"/>
        <w:ind w:firstLine="720"/>
        <w:rPr>
          <w:rFonts w:ascii="Times New Roman" w:hAnsi="Times New Roman" w:cs="Times New Roman"/>
          <w:sz w:val="26"/>
          <w:szCs w:val="26"/>
        </w:rPr>
      </w:pPr>
    </w:p>
    <w:p w14:paraId="491D1DCA" w14:textId="7D0CAA3E" w:rsidR="00002F70" w:rsidRPr="00655A1C" w:rsidRDefault="00002F70" w:rsidP="003657D9">
      <w:pPr>
        <w:spacing w:line="360" w:lineRule="auto"/>
        <w:ind w:firstLine="720"/>
        <w:rPr>
          <w:rFonts w:ascii="Times New Roman" w:hAnsi="Times New Roman" w:cs="Times New Roman"/>
          <w:sz w:val="26"/>
          <w:szCs w:val="26"/>
        </w:rPr>
      </w:pPr>
    </w:p>
    <w:p w14:paraId="69EC00E3" w14:textId="1DEAE1C1" w:rsidR="00002F70" w:rsidRPr="00655A1C" w:rsidRDefault="00002F70" w:rsidP="003657D9">
      <w:pPr>
        <w:spacing w:line="360" w:lineRule="auto"/>
        <w:ind w:firstLine="720"/>
        <w:rPr>
          <w:rFonts w:ascii="Times New Roman" w:hAnsi="Times New Roman" w:cs="Times New Roman"/>
          <w:sz w:val="26"/>
          <w:szCs w:val="26"/>
        </w:rPr>
      </w:pPr>
    </w:p>
    <w:p w14:paraId="56E3620F" w14:textId="6C35B516" w:rsidR="00002F70" w:rsidRPr="00655A1C" w:rsidRDefault="00002F70" w:rsidP="003657D9">
      <w:pPr>
        <w:spacing w:line="360" w:lineRule="auto"/>
        <w:ind w:firstLine="720"/>
        <w:rPr>
          <w:rFonts w:ascii="Times New Roman" w:hAnsi="Times New Roman" w:cs="Times New Roman"/>
          <w:sz w:val="26"/>
          <w:szCs w:val="26"/>
        </w:rPr>
      </w:pPr>
    </w:p>
    <w:p w14:paraId="7966D250" w14:textId="6ED3ED6F" w:rsidR="008570ED" w:rsidRPr="00655A1C" w:rsidRDefault="00F93D96" w:rsidP="00387706">
      <w:pPr>
        <w:pStyle w:val="ListParagraph"/>
        <w:ind w:left="1800"/>
        <w:outlineLvl w:val="0"/>
        <w:rPr>
          <w:rFonts w:ascii="Times New Roman" w:hAnsi="Times New Roman" w:cs="Times New Roman"/>
          <w:b/>
          <w:color w:val="0070C0"/>
          <w:sz w:val="26"/>
          <w:szCs w:val="26"/>
          <w:lang w:val="vi-VN"/>
        </w:rPr>
      </w:pPr>
      <w:bookmarkStart w:id="34" w:name="_Toc118814375"/>
      <w:r w:rsidRPr="00655A1C">
        <w:rPr>
          <w:rFonts w:ascii="Times New Roman" w:hAnsi="Times New Roman" w:cs="Times New Roman"/>
          <w:b/>
          <w:color w:val="0070C0"/>
          <w:sz w:val="26"/>
          <w:szCs w:val="26"/>
        </w:rPr>
        <w:t>CHƯƠNG</w:t>
      </w:r>
      <w:r w:rsidRPr="00655A1C">
        <w:rPr>
          <w:rFonts w:ascii="Times New Roman" w:hAnsi="Times New Roman" w:cs="Times New Roman"/>
          <w:b/>
          <w:color w:val="0070C0"/>
          <w:sz w:val="26"/>
          <w:szCs w:val="26"/>
          <w:lang w:val="vi-VN"/>
        </w:rPr>
        <w:t xml:space="preserve"> </w:t>
      </w:r>
      <w:r w:rsidR="00901750" w:rsidRPr="00655A1C">
        <w:rPr>
          <w:rFonts w:ascii="Times New Roman" w:hAnsi="Times New Roman" w:cs="Times New Roman"/>
          <w:b/>
          <w:color w:val="0070C0"/>
          <w:sz w:val="26"/>
          <w:szCs w:val="26"/>
          <w:lang w:val="vi-VN"/>
        </w:rPr>
        <w:t>3</w:t>
      </w:r>
      <w:r w:rsidRPr="00655A1C">
        <w:rPr>
          <w:rFonts w:ascii="Times New Roman" w:hAnsi="Times New Roman" w:cs="Times New Roman"/>
          <w:b/>
          <w:color w:val="0070C0"/>
          <w:sz w:val="26"/>
          <w:szCs w:val="26"/>
          <w:lang w:val="vi-VN"/>
        </w:rPr>
        <w:t xml:space="preserve">: </w:t>
      </w:r>
      <w:r w:rsidR="00880882" w:rsidRPr="00655A1C">
        <w:rPr>
          <w:rFonts w:ascii="Times New Roman" w:hAnsi="Times New Roman" w:cs="Times New Roman"/>
          <w:b/>
          <w:color w:val="0070C0"/>
          <w:sz w:val="26"/>
          <w:szCs w:val="26"/>
          <w:lang w:val="vi-VN"/>
        </w:rPr>
        <w:t>PHÂN TÍCH VÀ THIẾT KẾ</w:t>
      </w:r>
      <w:bookmarkEnd w:id="34"/>
    </w:p>
    <w:p w14:paraId="39388DAA" w14:textId="33DDCCA0" w:rsidR="00D866BB" w:rsidRPr="00655A1C" w:rsidRDefault="00D866BB" w:rsidP="00D866BB">
      <w:pPr>
        <w:pStyle w:val="Heading2"/>
        <w:spacing w:line="360" w:lineRule="auto"/>
        <w:rPr>
          <w:rFonts w:ascii="Times New Roman" w:hAnsi="Times New Roman" w:cs="Times New Roman"/>
          <w:b/>
          <w:color w:val="auto"/>
          <w:lang w:val="vi-VN"/>
        </w:rPr>
      </w:pPr>
      <w:bookmarkStart w:id="35" w:name="_Toc118814376"/>
      <w:r w:rsidRPr="00655A1C">
        <w:rPr>
          <w:rFonts w:ascii="Times New Roman" w:hAnsi="Times New Roman" w:cs="Times New Roman"/>
          <w:b/>
          <w:color w:val="auto"/>
          <w:lang w:val="vi-VN"/>
        </w:rPr>
        <w:lastRenderedPageBreak/>
        <w:t>3.1. Chức năng</w:t>
      </w:r>
      <w:bookmarkEnd w:id="35"/>
    </w:p>
    <w:p w14:paraId="5EFFD417" w14:textId="0F0E828C" w:rsidR="00D866BB" w:rsidRPr="00655A1C" w:rsidRDefault="00D866BB" w:rsidP="00831CD3">
      <w:pPr>
        <w:pStyle w:val="Heading2"/>
        <w:rPr>
          <w:rFonts w:ascii="Times New Roman" w:hAnsi="Times New Roman" w:cs="Times New Roman"/>
          <w:b/>
          <w:bCs/>
          <w:color w:val="auto"/>
          <w:lang w:val="vi-VN"/>
        </w:rPr>
      </w:pPr>
      <w:bookmarkStart w:id="36" w:name="_Toc118814377"/>
      <w:r w:rsidRPr="00655A1C">
        <w:rPr>
          <w:rFonts w:ascii="Times New Roman" w:hAnsi="Times New Roman" w:cs="Times New Roman"/>
          <w:b/>
          <w:bCs/>
          <w:color w:val="auto"/>
          <w:lang w:val="vi-VN"/>
        </w:rPr>
        <w:t>3.1.1. Admin ( Quản trị website)</w:t>
      </w:r>
      <w:bookmarkEnd w:id="36"/>
    </w:p>
    <w:p w14:paraId="4778BBB9" w14:textId="47393C66" w:rsidR="00D866BB" w:rsidRPr="00655A1C" w:rsidRDefault="00D866BB" w:rsidP="00D866BB">
      <w:pPr>
        <w:rPr>
          <w:rFonts w:ascii="Times New Roman" w:hAnsi="Times New Roman" w:cs="Times New Roman"/>
          <w:sz w:val="26"/>
          <w:szCs w:val="26"/>
          <w:lang w:val="vi-VN"/>
        </w:rPr>
      </w:pPr>
      <w:r w:rsidRPr="00655A1C">
        <w:rPr>
          <w:rFonts w:ascii="Times New Roman" w:hAnsi="Times New Roman" w:cs="Times New Roman"/>
          <w:sz w:val="26"/>
          <w:szCs w:val="26"/>
          <w:lang w:val="vi-VN"/>
        </w:rPr>
        <w:t>- Quyền:</w:t>
      </w:r>
    </w:p>
    <w:p w14:paraId="01BC251E" w14:textId="2F6B0B1C" w:rsidR="00D866BB" w:rsidRPr="00655A1C" w:rsidRDefault="00D866BB" w:rsidP="00D866BB">
      <w:pPr>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 </w:t>
      </w:r>
      <w:r w:rsidRPr="00655A1C">
        <w:rPr>
          <w:rFonts w:ascii="Times New Roman" w:hAnsi="Times New Roman" w:cs="Times New Roman"/>
          <w:b/>
          <w:bCs/>
          <w:sz w:val="26"/>
          <w:szCs w:val="26"/>
          <w:lang w:val="vi-VN"/>
        </w:rPr>
        <w:t>Admin</w:t>
      </w:r>
      <w:r w:rsidRPr="00655A1C">
        <w:rPr>
          <w:rFonts w:ascii="Times New Roman" w:hAnsi="Times New Roman" w:cs="Times New Roman"/>
          <w:sz w:val="26"/>
          <w:szCs w:val="26"/>
          <w:lang w:val="vi-VN"/>
        </w:rPr>
        <w:t xml:space="preserve">: thêm, xóa, sửa thay đổi sản phẩm, bài viết, livestream, thanh toán, liên quan đến toàn bộ trang </w:t>
      </w:r>
      <w:r w:rsidR="008E6730" w:rsidRPr="00655A1C">
        <w:rPr>
          <w:rFonts w:ascii="Times New Roman" w:hAnsi="Times New Roman" w:cs="Times New Roman"/>
          <w:sz w:val="26"/>
          <w:szCs w:val="26"/>
          <w:lang w:val="vi-VN"/>
        </w:rPr>
        <w:t>web, quản trị người dùng, phân tích dữ liệu, phân tích chiến lược quảng cáo,..</w:t>
      </w:r>
      <w:r w:rsidR="002123D7" w:rsidRPr="00655A1C">
        <w:rPr>
          <w:rFonts w:ascii="Times New Roman" w:hAnsi="Times New Roman" w:cs="Times New Roman"/>
          <w:sz w:val="26"/>
          <w:szCs w:val="26"/>
          <w:lang w:val="vi-VN"/>
        </w:rPr>
        <w:br/>
      </w:r>
      <w:r w:rsidR="002123D7" w:rsidRPr="00655A1C">
        <w:rPr>
          <w:rFonts w:ascii="Times New Roman" w:hAnsi="Times New Roman" w:cs="Times New Roman"/>
          <w:noProof/>
        </w:rPr>
        <w:drawing>
          <wp:inline distT="0" distB="0" distL="0" distR="0" wp14:anchorId="18B423B2" wp14:editId="073CC86F">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3895F941" w14:textId="50133DC6" w:rsidR="00897091" w:rsidRPr="00655A1C" w:rsidRDefault="0027647F" w:rsidP="0027647F">
      <w:pPr>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15 :Quản trị website</w:t>
      </w:r>
    </w:p>
    <w:p w14:paraId="383A1EB2" w14:textId="4AA1EAE0" w:rsidR="00897091" w:rsidRPr="00655A1C" w:rsidRDefault="00897091" w:rsidP="00D866BB">
      <w:pPr>
        <w:rPr>
          <w:rFonts w:ascii="Times New Roman" w:hAnsi="Times New Roman" w:cs="Times New Roman"/>
          <w:sz w:val="26"/>
          <w:szCs w:val="26"/>
          <w:lang w:val="vi-VN"/>
        </w:rPr>
      </w:pPr>
    </w:p>
    <w:p w14:paraId="40BC7B3A" w14:textId="5041EB97" w:rsidR="00897091" w:rsidRPr="00655A1C" w:rsidRDefault="00897091" w:rsidP="00D866BB">
      <w:pPr>
        <w:rPr>
          <w:rFonts w:ascii="Times New Roman" w:hAnsi="Times New Roman" w:cs="Times New Roman"/>
          <w:sz w:val="26"/>
          <w:szCs w:val="26"/>
          <w:lang w:val="vi-VN"/>
        </w:rPr>
      </w:pPr>
    </w:p>
    <w:p w14:paraId="0BF7EB9B" w14:textId="0E0C6C8B" w:rsidR="00897091" w:rsidRPr="00655A1C" w:rsidRDefault="00897091" w:rsidP="00D866BB">
      <w:pPr>
        <w:rPr>
          <w:rFonts w:ascii="Times New Roman" w:hAnsi="Times New Roman" w:cs="Times New Roman"/>
          <w:sz w:val="26"/>
          <w:szCs w:val="26"/>
          <w:lang w:val="vi-VN"/>
        </w:rPr>
      </w:pPr>
    </w:p>
    <w:p w14:paraId="0DACB836" w14:textId="401567A1" w:rsidR="00897091" w:rsidRPr="00655A1C" w:rsidRDefault="00897091" w:rsidP="00D866BB">
      <w:pPr>
        <w:rPr>
          <w:rFonts w:ascii="Times New Roman" w:hAnsi="Times New Roman" w:cs="Times New Roman"/>
          <w:sz w:val="26"/>
          <w:szCs w:val="26"/>
          <w:lang w:val="vi-VN"/>
        </w:rPr>
      </w:pPr>
    </w:p>
    <w:p w14:paraId="1035670E" w14:textId="1E790AE8" w:rsidR="00897091" w:rsidRPr="00655A1C" w:rsidRDefault="00897091" w:rsidP="00D866BB">
      <w:pPr>
        <w:rPr>
          <w:rFonts w:ascii="Times New Roman" w:hAnsi="Times New Roman" w:cs="Times New Roman"/>
          <w:sz w:val="26"/>
          <w:szCs w:val="26"/>
          <w:lang w:val="vi-VN"/>
        </w:rPr>
      </w:pPr>
    </w:p>
    <w:p w14:paraId="24A42DC4" w14:textId="04FEF288" w:rsidR="00897091" w:rsidRPr="00655A1C" w:rsidRDefault="00897091" w:rsidP="00D866BB">
      <w:pPr>
        <w:rPr>
          <w:rFonts w:ascii="Times New Roman" w:hAnsi="Times New Roman" w:cs="Times New Roman"/>
          <w:sz w:val="26"/>
          <w:szCs w:val="26"/>
          <w:lang w:val="vi-VN"/>
        </w:rPr>
      </w:pPr>
    </w:p>
    <w:p w14:paraId="43AB039A" w14:textId="77777777" w:rsidR="00897091" w:rsidRPr="00655A1C" w:rsidRDefault="00897091" w:rsidP="00D866BB">
      <w:pPr>
        <w:rPr>
          <w:rFonts w:ascii="Times New Roman" w:hAnsi="Times New Roman" w:cs="Times New Roman"/>
          <w:sz w:val="26"/>
          <w:szCs w:val="26"/>
          <w:lang w:val="vi-VN"/>
        </w:rPr>
      </w:pPr>
    </w:p>
    <w:p w14:paraId="499F7897" w14:textId="6CC1D66F" w:rsidR="00D866BB" w:rsidRPr="00655A1C" w:rsidRDefault="006D00BC" w:rsidP="00831CD3">
      <w:pPr>
        <w:pStyle w:val="Heading3"/>
        <w:spacing w:line="360" w:lineRule="auto"/>
        <w:rPr>
          <w:rFonts w:ascii="Times New Roman" w:hAnsi="Times New Roman" w:cs="Times New Roman"/>
          <w:b/>
          <w:color w:val="auto"/>
          <w:sz w:val="26"/>
          <w:szCs w:val="26"/>
          <w:lang w:val="vi-VN"/>
        </w:rPr>
      </w:pPr>
      <w:bookmarkStart w:id="37" w:name="_Toc118814378"/>
      <w:r w:rsidRPr="00655A1C">
        <w:rPr>
          <w:rFonts w:ascii="Times New Roman" w:hAnsi="Times New Roman" w:cs="Times New Roman"/>
          <w:b/>
          <w:color w:val="auto"/>
          <w:sz w:val="26"/>
          <w:szCs w:val="26"/>
          <w:lang w:val="vi-VN"/>
        </w:rPr>
        <w:lastRenderedPageBreak/>
        <w:t>3.1.1</w:t>
      </w:r>
      <w:r w:rsidR="00D866BB" w:rsidRPr="00655A1C">
        <w:rPr>
          <w:rFonts w:ascii="Times New Roman" w:hAnsi="Times New Roman" w:cs="Times New Roman"/>
          <w:b/>
          <w:color w:val="auto"/>
          <w:sz w:val="26"/>
          <w:szCs w:val="26"/>
          <w:lang w:val="vi-VN"/>
        </w:rPr>
        <w:t>.</w:t>
      </w:r>
      <w:r w:rsidRPr="00655A1C">
        <w:rPr>
          <w:rFonts w:ascii="Times New Roman" w:hAnsi="Times New Roman" w:cs="Times New Roman"/>
          <w:b/>
          <w:color w:val="auto"/>
          <w:sz w:val="26"/>
          <w:szCs w:val="26"/>
          <w:lang w:val="vi-VN"/>
        </w:rPr>
        <w:t>1</w:t>
      </w:r>
      <w:r w:rsidR="00D866BB" w:rsidRPr="00655A1C">
        <w:rPr>
          <w:rFonts w:ascii="Times New Roman" w:hAnsi="Times New Roman" w:cs="Times New Roman"/>
          <w:b/>
          <w:color w:val="auto"/>
          <w:sz w:val="26"/>
          <w:szCs w:val="26"/>
          <w:lang w:val="vi-VN"/>
        </w:rPr>
        <w:t>. Quản lý hàng hóa (thêm sửa xóa sản phẩm)</w:t>
      </w:r>
      <w:bookmarkEnd w:id="37"/>
    </w:p>
    <w:p w14:paraId="38706CC6" w14:textId="7E08160B" w:rsidR="00184BA8" w:rsidRPr="00655A1C" w:rsidRDefault="0027647F" w:rsidP="00831CD3">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rPr>
        <w:drawing>
          <wp:anchor distT="0" distB="0" distL="114300" distR="114300" simplePos="0" relativeHeight="251670593" behindDoc="0" locked="0" layoutInCell="1" allowOverlap="1" wp14:anchorId="77990AFF" wp14:editId="1742930B">
            <wp:simplePos x="0" y="0"/>
            <wp:positionH relativeFrom="margin">
              <wp:align>left</wp:align>
            </wp:positionH>
            <wp:positionV relativeFrom="paragraph">
              <wp:posOffset>1379563</wp:posOffset>
            </wp:positionV>
            <wp:extent cx="5943600" cy="3343275"/>
            <wp:effectExtent l="152400" t="152400" r="361950" b="371475"/>
            <wp:wrapTopAndBottom/>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D866BB" w:rsidRPr="00655A1C">
        <w:rPr>
          <w:rFonts w:ascii="Times New Roman" w:hAnsi="Times New Roman" w:cs="Times New Roman"/>
          <w:sz w:val="26"/>
          <w:szCs w:val="26"/>
          <w:lang w:val="vi-VN"/>
        </w:rPr>
        <w:t>Tính năng này cho phép bạn tạo nhiều danh mục và phân loại sản phẩm phù hợp với danh mục một cách dễ dàng. Bạn có thể tạo danh mục phân loại theo màu sắc, giá cả, Size,… Chỉ với vài thao tác bạn có thể cập nhật danh sách sản phẩm lên Website, lưu trữ và quản lý một cách nhanh chóng. </w:t>
      </w:r>
    </w:p>
    <w:p w14:paraId="4BC67D8A" w14:textId="3BADA50A" w:rsidR="00184BA8" w:rsidRPr="00655A1C" w:rsidRDefault="0027647F" w:rsidP="0027647F">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16: Quản lý hoàn hóa</w:t>
      </w:r>
    </w:p>
    <w:p w14:paraId="06A13B36" w14:textId="72693FEF" w:rsidR="00897091" w:rsidRPr="00655A1C" w:rsidRDefault="00897091" w:rsidP="00D866BB">
      <w:pPr>
        <w:spacing w:line="360" w:lineRule="auto"/>
        <w:ind w:firstLine="720"/>
        <w:jc w:val="both"/>
        <w:rPr>
          <w:rFonts w:ascii="Times New Roman" w:hAnsi="Times New Roman" w:cs="Times New Roman"/>
          <w:sz w:val="26"/>
          <w:szCs w:val="26"/>
          <w:lang w:val="vi-VN"/>
        </w:rPr>
      </w:pPr>
    </w:p>
    <w:p w14:paraId="4AC6B24E" w14:textId="729E0312" w:rsidR="00897091" w:rsidRPr="00655A1C" w:rsidRDefault="00897091" w:rsidP="00D866BB">
      <w:pPr>
        <w:spacing w:line="360" w:lineRule="auto"/>
        <w:ind w:firstLine="720"/>
        <w:jc w:val="both"/>
        <w:rPr>
          <w:rFonts w:ascii="Times New Roman" w:hAnsi="Times New Roman" w:cs="Times New Roman"/>
          <w:sz w:val="26"/>
          <w:szCs w:val="26"/>
          <w:lang w:val="vi-VN"/>
        </w:rPr>
      </w:pPr>
    </w:p>
    <w:p w14:paraId="32E8BFED" w14:textId="31E291C0" w:rsidR="00897091" w:rsidRPr="00655A1C" w:rsidRDefault="00897091" w:rsidP="00D866BB">
      <w:pPr>
        <w:spacing w:line="360" w:lineRule="auto"/>
        <w:ind w:firstLine="720"/>
        <w:jc w:val="both"/>
        <w:rPr>
          <w:rFonts w:ascii="Times New Roman" w:hAnsi="Times New Roman" w:cs="Times New Roman"/>
          <w:sz w:val="26"/>
          <w:szCs w:val="26"/>
          <w:lang w:val="vi-VN"/>
        </w:rPr>
      </w:pPr>
    </w:p>
    <w:p w14:paraId="5BFE3F8D" w14:textId="44912F45" w:rsidR="00897091" w:rsidRPr="00655A1C" w:rsidRDefault="00897091" w:rsidP="00D866BB">
      <w:pPr>
        <w:spacing w:line="360" w:lineRule="auto"/>
        <w:ind w:firstLine="720"/>
        <w:jc w:val="both"/>
        <w:rPr>
          <w:rFonts w:ascii="Times New Roman" w:hAnsi="Times New Roman" w:cs="Times New Roman"/>
          <w:sz w:val="26"/>
          <w:szCs w:val="26"/>
          <w:lang w:val="vi-VN"/>
        </w:rPr>
      </w:pPr>
    </w:p>
    <w:p w14:paraId="10CF34EC" w14:textId="5BE026A7" w:rsidR="00897091" w:rsidRPr="00655A1C" w:rsidRDefault="00897091" w:rsidP="00D866BB">
      <w:pPr>
        <w:spacing w:line="360" w:lineRule="auto"/>
        <w:ind w:firstLine="720"/>
        <w:jc w:val="both"/>
        <w:rPr>
          <w:rFonts w:ascii="Times New Roman" w:hAnsi="Times New Roman" w:cs="Times New Roman"/>
          <w:sz w:val="26"/>
          <w:szCs w:val="26"/>
          <w:lang w:val="vi-VN"/>
        </w:rPr>
      </w:pPr>
    </w:p>
    <w:p w14:paraId="4137B52D" w14:textId="2F471630" w:rsidR="00897091" w:rsidRPr="00655A1C" w:rsidRDefault="00897091" w:rsidP="00D866BB">
      <w:pPr>
        <w:spacing w:line="360" w:lineRule="auto"/>
        <w:ind w:firstLine="720"/>
        <w:jc w:val="both"/>
        <w:rPr>
          <w:rFonts w:ascii="Times New Roman" w:hAnsi="Times New Roman" w:cs="Times New Roman"/>
          <w:sz w:val="26"/>
          <w:szCs w:val="26"/>
          <w:lang w:val="vi-VN"/>
        </w:rPr>
      </w:pPr>
    </w:p>
    <w:p w14:paraId="4E9D7532" w14:textId="3C69EC70" w:rsidR="00D866BB" w:rsidRPr="00655A1C" w:rsidRDefault="006D00BC" w:rsidP="00D866BB">
      <w:pPr>
        <w:pStyle w:val="Heading3"/>
        <w:spacing w:line="360" w:lineRule="auto"/>
        <w:rPr>
          <w:rFonts w:ascii="Times New Roman" w:hAnsi="Times New Roman" w:cs="Times New Roman"/>
          <w:b/>
          <w:color w:val="auto"/>
          <w:sz w:val="26"/>
          <w:szCs w:val="26"/>
          <w:lang w:val="vi-VN"/>
        </w:rPr>
      </w:pPr>
      <w:bookmarkStart w:id="38" w:name="_Toc118814379"/>
      <w:r w:rsidRPr="00655A1C">
        <w:rPr>
          <w:rFonts w:ascii="Times New Roman" w:hAnsi="Times New Roman" w:cs="Times New Roman"/>
          <w:b/>
          <w:color w:val="auto"/>
          <w:sz w:val="26"/>
          <w:szCs w:val="26"/>
          <w:lang w:val="vi-VN"/>
        </w:rPr>
        <w:lastRenderedPageBreak/>
        <w:t>3.1.1</w:t>
      </w:r>
      <w:r w:rsidR="00D866BB" w:rsidRPr="00655A1C">
        <w:rPr>
          <w:rFonts w:ascii="Times New Roman" w:hAnsi="Times New Roman" w:cs="Times New Roman"/>
          <w:b/>
          <w:color w:val="auto"/>
          <w:sz w:val="26"/>
          <w:szCs w:val="26"/>
          <w:lang w:val="vi-VN"/>
        </w:rPr>
        <w:t>.2. Quản lý đơn hàng</w:t>
      </w:r>
      <w:bookmarkEnd w:id="38"/>
    </w:p>
    <w:p w14:paraId="09A5DC74" w14:textId="1C950668" w:rsidR="00D866BB" w:rsidRPr="00655A1C" w:rsidRDefault="0027647F"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rPr>
        <w:drawing>
          <wp:anchor distT="0" distB="0" distL="114300" distR="114300" simplePos="0" relativeHeight="251671617" behindDoc="0" locked="0" layoutInCell="1" allowOverlap="1" wp14:anchorId="29715683" wp14:editId="1C237370">
            <wp:simplePos x="0" y="0"/>
            <wp:positionH relativeFrom="margin">
              <wp:align>center</wp:align>
            </wp:positionH>
            <wp:positionV relativeFrom="paragraph">
              <wp:posOffset>1393190</wp:posOffset>
            </wp:positionV>
            <wp:extent cx="5943600" cy="3343275"/>
            <wp:effectExtent l="152400" t="152400" r="361950" b="371475"/>
            <wp:wrapTopAndBottom/>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r w:rsidR="00D866BB" w:rsidRPr="00655A1C">
        <w:rPr>
          <w:rFonts w:ascii="Times New Roman" w:hAnsi="Times New Roman" w:cs="Times New Roman"/>
          <w:sz w:val="26"/>
          <w:szCs w:val="26"/>
          <w:lang w:val="vi-VN"/>
        </w:rPr>
        <w:t>Ngay sau khi khách hàng đặt hàng hay hủy đơn, đơn hàng sẽ được đổ về trang quản trị giúp bạn nhanh chóng tiếp nhận và xử lý đơn hàng. </w:t>
      </w:r>
      <w:r w:rsidR="00FB2134" w:rsidRPr="00655A1C">
        <w:rPr>
          <w:rFonts w:ascii="Times New Roman" w:hAnsi="Times New Roman" w:cs="Times New Roman"/>
          <w:sz w:val="26"/>
          <w:szCs w:val="26"/>
          <w:lang w:val="vi-VN"/>
        </w:rPr>
        <w:t>Khi khách hàng mua sản phẩm nào đó, hệ thống sẽ gửi email thông tin chi tiết về đơn hàng ( số lượng, tên sản phẩm, mô tả sản phẩm, tổng tiền sản phẩm ) cho khách hàng.</w:t>
      </w:r>
    </w:p>
    <w:p w14:paraId="01AC77FA" w14:textId="544F1D65" w:rsidR="00184BA8" w:rsidRPr="00655A1C" w:rsidRDefault="0027647F" w:rsidP="0027647F">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17: Quản lsy đơn hàng</w:t>
      </w:r>
    </w:p>
    <w:p w14:paraId="788995C7" w14:textId="4023919D" w:rsidR="00184BA8" w:rsidRPr="00655A1C" w:rsidRDefault="00184BA8" w:rsidP="00D866BB">
      <w:pPr>
        <w:spacing w:line="360" w:lineRule="auto"/>
        <w:ind w:firstLine="720"/>
        <w:jc w:val="both"/>
        <w:rPr>
          <w:rFonts w:ascii="Times New Roman" w:hAnsi="Times New Roman" w:cs="Times New Roman"/>
          <w:sz w:val="26"/>
          <w:szCs w:val="26"/>
          <w:lang w:val="vi-VN"/>
        </w:rPr>
      </w:pPr>
    </w:p>
    <w:p w14:paraId="2F961CA3" w14:textId="784C38EB" w:rsidR="00EC0E33" w:rsidRPr="00655A1C" w:rsidRDefault="00EC0E33" w:rsidP="00D866BB">
      <w:pPr>
        <w:spacing w:line="360" w:lineRule="auto"/>
        <w:ind w:firstLine="720"/>
        <w:jc w:val="both"/>
        <w:rPr>
          <w:rFonts w:ascii="Times New Roman" w:hAnsi="Times New Roman" w:cs="Times New Roman"/>
          <w:sz w:val="26"/>
          <w:szCs w:val="26"/>
          <w:lang w:val="vi-VN"/>
        </w:rPr>
      </w:pPr>
    </w:p>
    <w:p w14:paraId="1F307E44" w14:textId="229782A2" w:rsidR="00EC0E33" w:rsidRPr="00655A1C" w:rsidRDefault="00EC0E33" w:rsidP="00D866BB">
      <w:pPr>
        <w:spacing w:line="360" w:lineRule="auto"/>
        <w:ind w:firstLine="720"/>
        <w:jc w:val="both"/>
        <w:rPr>
          <w:rFonts w:ascii="Times New Roman" w:hAnsi="Times New Roman" w:cs="Times New Roman"/>
          <w:sz w:val="26"/>
          <w:szCs w:val="26"/>
          <w:lang w:val="vi-VN"/>
        </w:rPr>
      </w:pPr>
    </w:p>
    <w:p w14:paraId="297B5479" w14:textId="7E954860" w:rsidR="00EC0E33" w:rsidRPr="00655A1C" w:rsidRDefault="00EC0E33" w:rsidP="00D866BB">
      <w:pPr>
        <w:spacing w:line="360" w:lineRule="auto"/>
        <w:ind w:firstLine="720"/>
        <w:jc w:val="both"/>
        <w:rPr>
          <w:rFonts w:ascii="Times New Roman" w:hAnsi="Times New Roman" w:cs="Times New Roman"/>
          <w:sz w:val="26"/>
          <w:szCs w:val="26"/>
          <w:lang w:val="vi-VN"/>
        </w:rPr>
      </w:pPr>
    </w:p>
    <w:p w14:paraId="40067C51" w14:textId="1744AED4" w:rsidR="00EC0E33" w:rsidRPr="00655A1C" w:rsidRDefault="00EC0E33" w:rsidP="00D866BB">
      <w:pPr>
        <w:spacing w:line="360" w:lineRule="auto"/>
        <w:ind w:firstLine="720"/>
        <w:jc w:val="both"/>
        <w:rPr>
          <w:rFonts w:ascii="Times New Roman" w:hAnsi="Times New Roman" w:cs="Times New Roman"/>
          <w:sz w:val="26"/>
          <w:szCs w:val="26"/>
          <w:lang w:val="vi-VN"/>
        </w:rPr>
      </w:pPr>
    </w:p>
    <w:p w14:paraId="40F3CABD" w14:textId="77777777" w:rsidR="00EC0E33" w:rsidRPr="00655A1C" w:rsidRDefault="00EC0E33" w:rsidP="00D866BB">
      <w:pPr>
        <w:spacing w:line="360" w:lineRule="auto"/>
        <w:ind w:firstLine="720"/>
        <w:jc w:val="both"/>
        <w:rPr>
          <w:rFonts w:ascii="Times New Roman" w:hAnsi="Times New Roman" w:cs="Times New Roman"/>
          <w:sz w:val="26"/>
          <w:szCs w:val="26"/>
          <w:lang w:val="vi-VN"/>
        </w:rPr>
      </w:pPr>
    </w:p>
    <w:p w14:paraId="568E5331" w14:textId="06174B80" w:rsidR="00B51A92" w:rsidRPr="00655A1C" w:rsidRDefault="00831CD3" w:rsidP="00B51A92">
      <w:pPr>
        <w:pStyle w:val="Heading3"/>
        <w:spacing w:line="360" w:lineRule="auto"/>
        <w:rPr>
          <w:rFonts w:ascii="Times New Roman" w:hAnsi="Times New Roman" w:cs="Times New Roman"/>
          <w:b/>
          <w:color w:val="auto"/>
          <w:sz w:val="26"/>
          <w:szCs w:val="26"/>
        </w:rPr>
      </w:pPr>
      <w:bookmarkStart w:id="39" w:name="_Toc118814380"/>
      <w:r w:rsidRPr="00655A1C">
        <w:rPr>
          <w:rFonts w:ascii="Times New Roman" w:hAnsi="Times New Roman" w:cs="Times New Roman"/>
          <w:b/>
          <w:color w:val="auto"/>
          <w:sz w:val="26"/>
          <w:szCs w:val="26"/>
          <w:lang w:val="vi-VN"/>
        </w:rPr>
        <w:lastRenderedPageBreak/>
        <w:t>3</w:t>
      </w:r>
      <w:r w:rsidR="00D866BB" w:rsidRPr="00655A1C">
        <w:rPr>
          <w:rFonts w:ascii="Times New Roman" w:hAnsi="Times New Roman" w:cs="Times New Roman"/>
          <w:b/>
          <w:color w:val="auto"/>
          <w:sz w:val="26"/>
          <w:szCs w:val="26"/>
          <w:lang w:val="vi-VN"/>
        </w:rPr>
        <w:t>.</w:t>
      </w:r>
      <w:r w:rsidRPr="00655A1C">
        <w:rPr>
          <w:rFonts w:ascii="Times New Roman" w:hAnsi="Times New Roman" w:cs="Times New Roman"/>
          <w:b/>
          <w:color w:val="auto"/>
          <w:sz w:val="26"/>
          <w:szCs w:val="26"/>
          <w:lang w:val="vi-VN"/>
        </w:rPr>
        <w:t>1</w:t>
      </w:r>
      <w:r w:rsidR="00D866BB" w:rsidRPr="00655A1C">
        <w:rPr>
          <w:rFonts w:ascii="Times New Roman" w:hAnsi="Times New Roman" w:cs="Times New Roman"/>
          <w:b/>
          <w:color w:val="auto"/>
          <w:sz w:val="26"/>
          <w:szCs w:val="26"/>
          <w:lang w:val="vi-VN"/>
        </w:rPr>
        <w:t>.</w:t>
      </w:r>
      <w:r w:rsidRPr="00655A1C">
        <w:rPr>
          <w:rFonts w:ascii="Times New Roman" w:hAnsi="Times New Roman" w:cs="Times New Roman"/>
          <w:b/>
          <w:color w:val="auto"/>
          <w:sz w:val="26"/>
          <w:szCs w:val="26"/>
          <w:lang w:val="vi-VN"/>
        </w:rPr>
        <w:t>1</w:t>
      </w:r>
      <w:r w:rsidR="00D866BB" w:rsidRPr="00655A1C">
        <w:rPr>
          <w:rFonts w:ascii="Times New Roman" w:hAnsi="Times New Roman" w:cs="Times New Roman"/>
          <w:b/>
          <w:color w:val="auto"/>
          <w:sz w:val="26"/>
          <w:szCs w:val="26"/>
          <w:lang w:val="vi-VN"/>
        </w:rPr>
        <w:t>.</w:t>
      </w:r>
      <w:r w:rsidRPr="00655A1C">
        <w:rPr>
          <w:rFonts w:ascii="Times New Roman" w:hAnsi="Times New Roman" w:cs="Times New Roman"/>
          <w:b/>
          <w:color w:val="auto"/>
          <w:sz w:val="26"/>
          <w:szCs w:val="26"/>
          <w:lang w:val="vi-VN"/>
        </w:rPr>
        <w:t>3.</w:t>
      </w:r>
      <w:r w:rsidR="00D866BB" w:rsidRPr="00655A1C">
        <w:rPr>
          <w:rFonts w:ascii="Times New Roman" w:hAnsi="Times New Roman" w:cs="Times New Roman"/>
          <w:b/>
          <w:color w:val="auto"/>
          <w:sz w:val="26"/>
          <w:szCs w:val="26"/>
          <w:lang w:val="vi-VN"/>
        </w:rPr>
        <w:t xml:space="preserve"> </w:t>
      </w:r>
      <w:r w:rsidR="00D866BB" w:rsidRPr="00655A1C">
        <w:rPr>
          <w:rFonts w:ascii="Times New Roman" w:hAnsi="Times New Roman" w:cs="Times New Roman"/>
          <w:b/>
          <w:color w:val="auto"/>
          <w:sz w:val="26"/>
          <w:szCs w:val="26"/>
        </w:rPr>
        <w:t>Tư vấn khách hàng (</w:t>
      </w:r>
      <w:r w:rsidR="006D00BC" w:rsidRPr="00655A1C">
        <w:rPr>
          <w:rFonts w:ascii="Times New Roman" w:hAnsi="Times New Roman" w:cs="Times New Roman"/>
          <w:color w:val="auto"/>
          <w:sz w:val="26"/>
          <w:szCs w:val="26"/>
        </w:rPr>
        <w:t>Messenger</w:t>
      </w:r>
      <w:r w:rsidR="00D866BB" w:rsidRPr="00655A1C">
        <w:rPr>
          <w:rFonts w:ascii="Times New Roman" w:hAnsi="Times New Roman" w:cs="Times New Roman"/>
          <w:b/>
          <w:color w:val="auto"/>
          <w:sz w:val="26"/>
          <w:szCs w:val="26"/>
        </w:rPr>
        <w:t>)</w:t>
      </w:r>
      <w:bookmarkEnd w:id="39"/>
    </w:p>
    <w:p w14:paraId="17A7B2A2" w14:textId="143BD9A5" w:rsidR="00D866BB" w:rsidRPr="00655A1C" w:rsidRDefault="00B51A92"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Có thể phân quyền cho mỗi một nhân viên chat trực tiếp với khách hàng</w:t>
      </w:r>
      <w:r w:rsidRPr="00655A1C">
        <w:rPr>
          <w:rFonts w:ascii="Times New Roman" w:hAnsi="Times New Roman" w:cs="Times New Roman"/>
          <w:sz w:val="26"/>
          <w:szCs w:val="26"/>
        </w:rPr>
        <w:t xml:space="preserve"> </w:t>
      </w:r>
      <w:r w:rsidRPr="00655A1C">
        <w:rPr>
          <w:rFonts w:ascii="Times New Roman" w:hAnsi="Times New Roman" w:cs="Times New Roman"/>
          <w:sz w:val="26"/>
          <w:szCs w:val="26"/>
          <w:lang w:val="vi-VN"/>
        </w:rPr>
        <w:t>.</w:t>
      </w:r>
      <w:r w:rsidR="00D866BB" w:rsidRPr="00655A1C">
        <w:rPr>
          <w:rFonts w:ascii="Times New Roman" w:hAnsi="Times New Roman" w:cs="Times New Roman"/>
          <w:sz w:val="26"/>
          <w:szCs w:val="26"/>
        </w:rPr>
        <w:t>Tư vấn thông tin kịp thời,</w:t>
      </w:r>
      <w:r w:rsidR="00D866BB" w:rsidRPr="00655A1C">
        <w:rPr>
          <w:rFonts w:ascii="Times New Roman" w:hAnsi="Times New Roman" w:cs="Times New Roman"/>
          <w:sz w:val="26"/>
          <w:szCs w:val="26"/>
          <w:lang w:val="vi-VN"/>
        </w:rPr>
        <w:t xml:space="preserve"> </w:t>
      </w:r>
      <w:r w:rsidR="00D866BB" w:rsidRPr="00655A1C">
        <w:rPr>
          <w:rFonts w:ascii="Times New Roman" w:hAnsi="Times New Roman" w:cs="Times New Roman"/>
          <w:sz w:val="26"/>
          <w:szCs w:val="26"/>
        </w:rPr>
        <w:t>đúng lúc,</w:t>
      </w:r>
      <w:r w:rsidR="00D866BB" w:rsidRPr="00655A1C">
        <w:rPr>
          <w:rFonts w:ascii="Times New Roman" w:hAnsi="Times New Roman" w:cs="Times New Roman"/>
          <w:sz w:val="26"/>
          <w:szCs w:val="26"/>
          <w:lang w:val="vi-VN"/>
        </w:rPr>
        <w:t xml:space="preserve"> </w:t>
      </w:r>
      <w:r w:rsidR="00D866BB" w:rsidRPr="00655A1C">
        <w:rPr>
          <w:rFonts w:ascii="Times New Roman" w:hAnsi="Times New Roman" w:cs="Times New Roman"/>
          <w:sz w:val="26"/>
          <w:szCs w:val="26"/>
        </w:rPr>
        <w:t>song song với việc đáp ứng yêu cầu một cách nhanh nhất sẽ mang lại tỉ lệ thành công lớn trong việc bán hàng.</w:t>
      </w:r>
      <w:r w:rsidR="00D866BB" w:rsidRPr="00655A1C">
        <w:rPr>
          <w:rFonts w:ascii="Times New Roman" w:hAnsi="Times New Roman" w:cs="Times New Roman"/>
          <w:sz w:val="26"/>
          <w:szCs w:val="26"/>
          <w:lang w:val="vi-VN"/>
        </w:rPr>
        <w:t xml:space="preserve"> Giao dịch tăng lên đáng kể góp phần không nhỏ trên con đường phát triển về lâu dài của doanh nghiệp.Hoặc nếu muốn đơn giản hơn và đỡ tốn kém chi phí mà vẫn tương tác trực tuyến được với khách hàng thì bạn cũng có thể tích hợp Messenger, Skype, Zalo chat cũng là một ý tưởng không tồi.</w:t>
      </w:r>
    </w:p>
    <w:p w14:paraId="57194F01" w14:textId="7A279FAD" w:rsidR="001B635C" w:rsidRPr="00655A1C" w:rsidRDefault="001B635C" w:rsidP="00D866BB">
      <w:pPr>
        <w:spacing w:line="360" w:lineRule="auto"/>
        <w:ind w:firstLine="720"/>
        <w:jc w:val="both"/>
        <w:rPr>
          <w:rFonts w:ascii="Times New Roman" w:hAnsi="Times New Roman" w:cs="Times New Roman"/>
          <w:sz w:val="26"/>
          <w:szCs w:val="26"/>
        </w:rPr>
      </w:pPr>
      <w:r w:rsidRPr="00655A1C">
        <w:rPr>
          <w:rFonts w:ascii="Times New Roman" w:hAnsi="Times New Roman" w:cs="Times New Roman"/>
          <w:noProof/>
        </w:rPr>
        <w:drawing>
          <wp:inline distT="0" distB="0" distL="0" distR="0" wp14:anchorId="295AB6C0" wp14:editId="4BC984E2">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D25B6F1" w14:textId="107E3082" w:rsidR="0027647F" w:rsidRPr="00655A1C" w:rsidRDefault="0027647F" w:rsidP="0027647F">
      <w:pPr>
        <w:spacing w:line="360" w:lineRule="auto"/>
        <w:ind w:firstLine="720"/>
        <w:jc w:val="center"/>
        <w:rPr>
          <w:rFonts w:ascii="Times New Roman" w:hAnsi="Times New Roman" w:cs="Times New Roman"/>
          <w:b/>
          <w:bCs/>
          <w:sz w:val="26"/>
          <w:szCs w:val="26"/>
        </w:rPr>
      </w:pPr>
      <w:r w:rsidRPr="00655A1C">
        <w:rPr>
          <w:rFonts w:ascii="Times New Roman" w:hAnsi="Times New Roman" w:cs="Times New Roman"/>
          <w:b/>
          <w:bCs/>
          <w:sz w:val="26"/>
          <w:szCs w:val="26"/>
        </w:rPr>
        <w:t>Hình 18: Tư vấn khách hàng</w:t>
      </w:r>
    </w:p>
    <w:p w14:paraId="54179FAD" w14:textId="57DC07C0" w:rsidR="00EC0E33" w:rsidRPr="00655A1C" w:rsidRDefault="00EC0E33" w:rsidP="0027647F">
      <w:pPr>
        <w:spacing w:line="360" w:lineRule="auto"/>
        <w:ind w:firstLine="720"/>
        <w:jc w:val="center"/>
        <w:rPr>
          <w:rFonts w:ascii="Times New Roman" w:hAnsi="Times New Roman" w:cs="Times New Roman"/>
          <w:b/>
          <w:bCs/>
          <w:sz w:val="26"/>
          <w:szCs w:val="26"/>
        </w:rPr>
      </w:pPr>
    </w:p>
    <w:p w14:paraId="2F223B73" w14:textId="07A5862D" w:rsidR="00EC0E33" w:rsidRPr="00655A1C" w:rsidRDefault="00EC0E33" w:rsidP="0027647F">
      <w:pPr>
        <w:spacing w:line="360" w:lineRule="auto"/>
        <w:ind w:firstLine="720"/>
        <w:jc w:val="center"/>
        <w:rPr>
          <w:rFonts w:ascii="Times New Roman" w:hAnsi="Times New Roman" w:cs="Times New Roman"/>
          <w:b/>
          <w:bCs/>
          <w:sz w:val="26"/>
          <w:szCs w:val="26"/>
        </w:rPr>
      </w:pPr>
    </w:p>
    <w:p w14:paraId="74191EFF" w14:textId="362C205D" w:rsidR="00EC0E33" w:rsidRPr="00655A1C" w:rsidRDefault="00EC0E33" w:rsidP="0027647F">
      <w:pPr>
        <w:spacing w:line="360" w:lineRule="auto"/>
        <w:ind w:firstLine="720"/>
        <w:jc w:val="center"/>
        <w:rPr>
          <w:rFonts w:ascii="Times New Roman" w:hAnsi="Times New Roman" w:cs="Times New Roman"/>
          <w:b/>
          <w:bCs/>
          <w:sz w:val="26"/>
          <w:szCs w:val="26"/>
        </w:rPr>
      </w:pPr>
    </w:p>
    <w:p w14:paraId="55E26ECB" w14:textId="588FE9B7" w:rsidR="00EC0E33" w:rsidRPr="00655A1C" w:rsidRDefault="00EC0E33" w:rsidP="0027647F">
      <w:pPr>
        <w:spacing w:line="360" w:lineRule="auto"/>
        <w:ind w:firstLine="720"/>
        <w:jc w:val="center"/>
        <w:rPr>
          <w:rFonts w:ascii="Times New Roman" w:hAnsi="Times New Roman" w:cs="Times New Roman"/>
          <w:b/>
          <w:bCs/>
          <w:sz w:val="26"/>
          <w:szCs w:val="26"/>
        </w:rPr>
      </w:pPr>
    </w:p>
    <w:p w14:paraId="2405F6C9" w14:textId="77777777" w:rsidR="00EC0E33" w:rsidRPr="00655A1C" w:rsidRDefault="00EC0E33" w:rsidP="0027647F">
      <w:pPr>
        <w:spacing w:line="360" w:lineRule="auto"/>
        <w:ind w:firstLine="720"/>
        <w:jc w:val="center"/>
        <w:rPr>
          <w:rFonts w:ascii="Times New Roman" w:hAnsi="Times New Roman" w:cs="Times New Roman"/>
          <w:b/>
          <w:bCs/>
          <w:sz w:val="26"/>
          <w:szCs w:val="26"/>
        </w:rPr>
      </w:pPr>
    </w:p>
    <w:p w14:paraId="177CA9F3" w14:textId="514373DD"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40" w:name="_Toc118814381"/>
      <w:r w:rsidRPr="00655A1C">
        <w:rPr>
          <w:rFonts w:ascii="Times New Roman" w:hAnsi="Times New Roman" w:cs="Times New Roman"/>
          <w:b/>
          <w:color w:val="auto"/>
          <w:sz w:val="26"/>
          <w:szCs w:val="26"/>
        </w:rPr>
        <w:lastRenderedPageBreak/>
        <w:t>3</w:t>
      </w:r>
      <w:r w:rsidRPr="00655A1C">
        <w:rPr>
          <w:rFonts w:ascii="Times New Roman" w:hAnsi="Times New Roman" w:cs="Times New Roman"/>
          <w:b/>
          <w:color w:val="auto"/>
          <w:sz w:val="26"/>
          <w:szCs w:val="26"/>
          <w:lang w:val="vi-VN"/>
        </w:rPr>
        <w:t>.1.1</w:t>
      </w:r>
      <w:r w:rsidR="00D866BB" w:rsidRPr="00655A1C">
        <w:rPr>
          <w:rFonts w:ascii="Times New Roman" w:hAnsi="Times New Roman" w:cs="Times New Roman"/>
          <w:b/>
          <w:color w:val="auto"/>
          <w:sz w:val="26"/>
          <w:szCs w:val="26"/>
          <w:lang w:val="vi-VN"/>
        </w:rPr>
        <w:t>.4. Quản lý thông tin khách hàng</w:t>
      </w:r>
      <w:bookmarkEnd w:id="40"/>
    </w:p>
    <w:p w14:paraId="2490927D" w14:textId="77777777" w:rsidR="00D866BB" w:rsidRPr="00655A1C" w:rsidRDefault="00D866BB">
      <w:pPr>
        <w:pStyle w:val="ListParagraph"/>
        <w:numPr>
          <w:ilvl w:val="0"/>
          <w:numId w:val="7"/>
        </w:numPr>
        <w:spacing w:line="360" w:lineRule="auto"/>
        <w:ind w:left="270"/>
        <w:rPr>
          <w:rFonts w:ascii="Times New Roman" w:hAnsi="Times New Roman" w:cs="Times New Roman"/>
          <w:sz w:val="26"/>
          <w:szCs w:val="26"/>
          <w:lang w:val="vi-VN"/>
        </w:rPr>
      </w:pPr>
      <w:r w:rsidRPr="00655A1C">
        <w:rPr>
          <w:rFonts w:ascii="Times New Roman" w:hAnsi="Times New Roman" w:cs="Times New Roman"/>
          <w:sz w:val="26"/>
          <w:szCs w:val="26"/>
          <w:lang w:val="vi-VN"/>
        </w:rPr>
        <w:t>Có 3 cách để cho phép khách hàng mua hàng trên website:</w:t>
      </w:r>
    </w:p>
    <w:p w14:paraId="59509CA0" w14:textId="77777777" w:rsidR="00D866BB" w:rsidRPr="00655A1C" w:rsidRDefault="00D866BB">
      <w:pPr>
        <w:pStyle w:val="ListParagraph"/>
        <w:numPr>
          <w:ilvl w:val="0"/>
          <w:numId w:val="8"/>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Khách mua hàng không cần đăng nhập (khách vãng lai).</w:t>
      </w:r>
    </w:p>
    <w:p w14:paraId="04959074" w14:textId="77777777" w:rsidR="00D866BB" w:rsidRPr="00655A1C" w:rsidRDefault="00D866BB">
      <w:pPr>
        <w:pStyle w:val="ListParagraph"/>
        <w:numPr>
          <w:ilvl w:val="0"/>
          <w:numId w:val="8"/>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Khách mua hàng buộc phải đăng ký tài khoản (nếu là lần đầu mua hàng), và đăng nhập vào để mua hàng (web sẽ quản lý được thông tin khách hàng).</w:t>
      </w:r>
    </w:p>
    <w:p w14:paraId="78D35BF3" w14:textId="77777777" w:rsidR="00D866BB" w:rsidRPr="00655A1C" w:rsidRDefault="00D866BB">
      <w:pPr>
        <w:pStyle w:val="ListParagraph"/>
        <w:numPr>
          <w:ilvl w:val="0"/>
          <w:numId w:val="8"/>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Khách mua hàng có thể đăng nhập hoặc không (tạo điều kiện thuận lợi nhất cho khách mua hàng).</w:t>
      </w:r>
    </w:p>
    <w:p w14:paraId="5F7B60C0" w14:textId="77777777" w:rsidR="00D866BB" w:rsidRPr="00655A1C" w:rsidRDefault="00D866BB">
      <w:pPr>
        <w:pStyle w:val="ListParagraph"/>
        <w:numPr>
          <w:ilvl w:val="0"/>
          <w:numId w:val="7"/>
        </w:numPr>
        <w:tabs>
          <w:tab w:val="left" w:pos="360"/>
        </w:tabs>
        <w:spacing w:line="360" w:lineRule="auto"/>
        <w:ind w:hanging="720"/>
        <w:rPr>
          <w:rFonts w:ascii="Times New Roman" w:hAnsi="Times New Roman" w:cs="Times New Roman"/>
          <w:sz w:val="26"/>
          <w:szCs w:val="26"/>
          <w:lang w:val="vi-VN"/>
        </w:rPr>
      </w:pPr>
      <w:r w:rsidRPr="00655A1C">
        <w:rPr>
          <w:rFonts w:ascii="Times New Roman" w:hAnsi="Times New Roman" w:cs="Times New Roman"/>
          <w:sz w:val="26"/>
          <w:szCs w:val="26"/>
          <w:lang w:val="vi-VN"/>
        </w:rPr>
        <w:t>Các thông tin khách hàng mà website quản lý</w:t>
      </w:r>
    </w:p>
    <w:p w14:paraId="1B3BA01C" w14:textId="77777777" w:rsidR="00D866BB" w:rsidRPr="00655A1C" w:rsidRDefault="00D866BB">
      <w:pPr>
        <w:pStyle w:val="ListParagraph"/>
        <w:numPr>
          <w:ilvl w:val="0"/>
          <w:numId w:val="7"/>
        </w:numPr>
        <w:tabs>
          <w:tab w:val="left" w:pos="360"/>
        </w:tabs>
        <w:spacing w:line="360" w:lineRule="auto"/>
        <w:ind w:hanging="720"/>
        <w:rPr>
          <w:rFonts w:ascii="Times New Roman" w:hAnsi="Times New Roman" w:cs="Times New Roman"/>
          <w:sz w:val="26"/>
          <w:szCs w:val="26"/>
          <w:lang w:val="vi-VN"/>
        </w:rPr>
      </w:pPr>
      <w:r w:rsidRPr="00655A1C">
        <w:rPr>
          <w:rFonts w:ascii="Times New Roman" w:hAnsi="Times New Roman" w:cs="Times New Roman"/>
          <w:sz w:val="26"/>
          <w:szCs w:val="26"/>
          <w:lang w:val="vi-VN"/>
        </w:rPr>
        <w:t>Thông tin cơ bản: họ tên, sđt, email, địa chỉ.</w:t>
      </w:r>
    </w:p>
    <w:p w14:paraId="63097A52" w14:textId="61584A10" w:rsidR="00DA158A" w:rsidRPr="00655A1C" w:rsidRDefault="00D866BB" w:rsidP="00DA158A">
      <w:pPr>
        <w:pStyle w:val="ListParagraph"/>
        <w:numPr>
          <w:ilvl w:val="0"/>
          <w:numId w:val="7"/>
        </w:numPr>
        <w:tabs>
          <w:tab w:val="left" w:pos="360"/>
        </w:tabs>
        <w:spacing w:line="360" w:lineRule="auto"/>
        <w:ind w:hanging="720"/>
        <w:rPr>
          <w:rFonts w:ascii="Times New Roman" w:hAnsi="Times New Roman" w:cs="Times New Roman"/>
          <w:sz w:val="26"/>
          <w:szCs w:val="26"/>
          <w:lang w:val="vi-VN"/>
        </w:rPr>
      </w:pPr>
      <w:r w:rsidRPr="00655A1C">
        <w:rPr>
          <w:rFonts w:ascii="Times New Roman" w:hAnsi="Times New Roman" w:cs="Times New Roman"/>
          <w:sz w:val="26"/>
          <w:szCs w:val="26"/>
          <w:lang w:val="vi-VN"/>
        </w:rPr>
        <w:t>Thông tin mua sắm: các đơn hàng mà khách đã mua, tổng chi tiêu,..</w:t>
      </w:r>
    </w:p>
    <w:p w14:paraId="08845B30" w14:textId="43E49839" w:rsidR="00DA158A" w:rsidRPr="00655A1C" w:rsidRDefault="00DA158A" w:rsidP="00831CD3">
      <w:pPr>
        <w:pStyle w:val="Heading2"/>
        <w:spacing w:line="360" w:lineRule="auto"/>
        <w:rPr>
          <w:rFonts w:ascii="Times New Roman" w:hAnsi="Times New Roman" w:cs="Times New Roman"/>
          <w:b/>
          <w:bCs/>
          <w:color w:val="auto"/>
          <w:lang w:val="vi-VN"/>
        </w:rPr>
      </w:pPr>
      <w:bookmarkStart w:id="41" w:name="_Toc118814382"/>
      <w:r w:rsidRPr="00655A1C">
        <w:rPr>
          <w:rFonts w:ascii="Times New Roman" w:hAnsi="Times New Roman" w:cs="Times New Roman"/>
          <w:b/>
          <w:bCs/>
          <w:color w:val="auto"/>
          <w:lang w:val="vi-VN"/>
        </w:rPr>
        <w:t>3.1.2. User ( người dùng )</w:t>
      </w:r>
      <w:bookmarkEnd w:id="41"/>
    </w:p>
    <w:p w14:paraId="33B09368" w14:textId="794E97CC" w:rsidR="00C62EC7" w:rsidRPr="00655A1C" w:rsidRDefault="00C62EC7" w:rsidP="00831CD3">
      <w:pPr>
        <w:spacing w:line="360" w:lineRule="auto"/>
        <w:rPr>
          <w:rFonts w:ascii="Times New Roman" w:hAnsi="Times New Roman" w:cs="Times New Roman"/>
          <w:sz w:val="26"/>
          <w:szCs w:val="26"/>
          <w:lang w:val="vi-VN"/>
        </w:rPr>
      </w:pPr>
      <w:r w:rsidRPr="00655A1C">
        <w:rPr>
          <w:rFonts w:ascii="Times New Roman" w:hAnsi="Times New Roman" w:cs="Times New Roman"/>
          <w:b/>
          <w:bCs/>
          <w:sz w:val="26"/>
          <w:szCs w:val="26"/>
          <w:lang w:val="vi-VN"/>
        </w:rPr>
        <w:t xml:space="preserve"> User ( người dùng ):</w:t>
      </w:r>
      <w:r w:rsidRPr="00655A1C">
        <w:rPr>
          <w:rFonts w:ascii="Times New Roman" w:hAnsi="Times New Roman" w:cs="Times New Roman"/>
          <w:sz w:val="26"/>
          <w:szCs w:val="26"/>
          <w:lang w:val="vi-VN"/>
        </w:rPr>
        <w:t xml:space="preserve"> đăng kí tài khoản, xem đơn hàng, xem sản phẩm, chat, đánh giá sản phẩm ( khi đã mua).</w:t>
      </w:r>
    </w:p>
    <w:p w14:paraId="596125C4" w14:textId="2467CF14" w:rsidR="00DA158A" w:rsidRPr="00655A1C" w:rsidRDefault="00DA158A" w:rsidP="00831CD3">
      <w:pPr>
        <w:pStyle w:val="Heading3"/>
        <w:rPr>
          <w:rFonts w:ascii="Times New Roman" w:hAnsi="Times New Roman" w:cs="Times New Roman"/>
          <w:b/>
          <w:bCs/>
          <w:color w:val="auto"/>
          <w:sz w:val="26"/>
          <w:szCs w:val="26"/>
          <w:lang w:val="vi-VN"/>
        </w:rPr>
      </w:pPr>
      <w:bookmarkStart w:id="42" w:name="_Toc118814383"/>
      <w:r w:rsidRPr="00655A1C">
        <w:rPr>
          <w:rFonts w:ascii="Times New Roman" w:hAnsi="Times New Roman" w:cs="Times New Roman"/>
          <w:b/>
          <w:bCs/>
          <w:color w:val="auto"/>
          <w:sz w:val="26"/>
          <w:szCs w:val="26"/>
          <w:lang w:val="vi-VN"/>
        </w:rPr>
        <w:lastRenderedPageBreak/>
        <w:t>3.1.2.1 Chat với nhân viên cửa hàng thông qua boxchat Messenger</w:t>
      </w:r>
      <w:bookmarkEnd w:id="42"/>
    </w:p>
    <w:p w14:paraId="6B5A3D7A" w14:textId="3FCED166" w:rsidR="00DA158A" w:rsidRPr="00655A1C" w:rsidRDefault="00C62EC7" w:rsidP="00DA158A">
      <w:pPr>
        <w:spacing w:line="360" w:lineRule="auto"/>
        <w:jc w:val="both"/>
        <w:rPr>
          <w:rFonts w:ascii="Times New Roman" w:hAnsi="Times New Roman" w:cs="Times New Roman"/>
          <w:b/>
          <w:bCs/>
          <w:sz w:val="26"/>
          <w:szCs w:val="26"/>
          <w:lang w:val="vi-VN"/>
        </w:rPr>
      </w:pPr>
      <w:r w:rsidRPr="00655A1C">
        <w:rPr>
          <w:rFonts w:ascii="Times New Roman" w:hAnsi="Times New Roman" w:cs="Times New Roman"/>
          <w:noProof/>
        </w:rPr>
        <w:drawing>
          <wp:inline distT="0" distB="0" distL="0" distR="0" wp14:anchorId="4BAB7058" wp14:editId="6758C876">
            <wp:extent cx="2625436" cy="3118733"/>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5562" cy="3130762"/>
                    </a:xfrm>
                    <a:prstGeom prst="rect">
                      <a:avLst/>
                    </a:prstGeom>
                  </pic:spPr>
                </pic:pic>
              </a:graphicData>
            </a:graphic>
          </wp:inline>
        </w:drawing>
      </w:r>
      <w:r w:rsidRPr="00655A1C">
        <w:rPr>
          <w:rFonts w:ascii="Times New Roman" w:hAnsi="Times New Roman" w:cs="Times New Roman"/>
          <w:noProof/>
        </w:rPr>
        <w:drawing>
          <wp:inline distT="0" distB="0" distL="0" distR="0" wp14:anchorId="3869F9FD" wp14:editId="2B854724">
            <wp:extent cx="2548439" cy="4426527"/>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2971" cy="4434399"/>
                    </a:xfrm>
                    <a:prstGeom prst="rect">
                      <a:avLst/>
                    </a:prstGeom>
                  </pic:spPr>
                </pic:pic>
              </a:graphicData>
            </a:graphic>
          </wp:inline>
        </w:drawing>
      </w:r>
    </w:p>
    <w:p w14:paraId="7C441C8E" w14:textId="7F54DA7E" w:rsidR="0027647F" w:rsidRPr="00655A1C" w:rsidRDefault="0027647F" w:rsidP="0027647F">
      <w:pPr>
        <w:spacing w:line="360" w:lineRule="auto"/>
        <w:jc w:val="center"/>
        <w:rPr>
          <w:ins w:id="43" w:author="{0226C64D-5510-4289-88FA-3D48966B9F67}" w:date="2022-05-24T22:21:00Z"/>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19: Chat với nhân viên cửa hàng thông qua boxchat Messenger</w:t>
      </w:r>
    </w:p>
    <w:p w14:paraId="3CC6B9FB" w14:textId="41C7632A"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44" w:name="_Toc118814384"/>
      <w:r w:rsidRPr="00655A1C">
        <w:rPr>
          <w:rFonts w:ascii="Times New Roman" w:hAnsi="Times New Roman" w:cs="Times New Roman"/>
          <w:b/>
          <w:color w:val="auto"/>
          <w:sz w:val="26"/>
          <w:szCs w:val="26"/>
          <w:lang w:val="vi-VN"/>
        </w:rPr>
        <w:t>3.1</w:t>
      </w:r>
      <w:r w:rsidR="00D866BB" w:rsidRPr="00655A1C">
        <w:rPr>
          <w:rFonts w:ascii="Times New Roman" w:hAnsi="Times New Roman" w:cs="Times New Roman"/>
          <w:b/>
          <w:color w:val="auto"/>
          <w:sz w:val="26"/>
          <w:szCs w:val="26"/>
          <w:lang w:val="vi-VN"/>
        </w:rPr>
        <w:t>.2.</w:t>
      </w:r>
      <w:r w:rsidRPr="00655A1C">
        <w:rPr>
          <w:rFonts w:ascii="Times New Roman" w:hAnsi="Times New Roman" w:cs="Times New Roman"/>
          <w:b/>
          <w:color w:val="auto"/>
          <w:sz w:val="26"/>
          <w:szCs w:val="26"/>
          <w:lang w:val="vi-VN"/>
        </w:rPr>
        <w:t>2</w:t>
      </w:r>
      <w:r w:rsidR="00D866BB" w:rsidRPr="00655A1C">
        <w:rPr>
          <w:rFonts w:ascii="Times New Roman" w:hAnsi="Times New Roman" w:cs="Times New Roman"/>
          <w:b/>
          <w:color w:val="auto"/>
          <w:sz w:val="26"/>
          <w:szCs w:val="26"/>
          <w:lang w:val="vi-VN"/>
        </w:rPr>
        <w:t>. Bình luận sản phẩm</w:t>
      </w:r>
      <w:bookmarkEnd w:id="44"/>
      <w:r w:rsidR="00D866BB" w:rsidRPr="00655A1C">
        <w:rPr>
          <w:rFonts w:ascii="Times New Roman" w:hAnsi="Times New Roman" w:cs="Times New Roman"/>
          <w:b/>
          <w:color w:val="auto"/>
          <w:sz w:val="26"/>
          <w:szCs w:val="26"/>
          <w:lang w:val="vi-VN"/>
        </w:rPr>
        <w:t> </w:t>
      </w:r>
    </w:p>
    <w:p w14:paraId="5E8261B1" w14:textId="77777777" w:rsidR="00C62EC7" w:rsidRPr="00655A1C" w:rsidRDefault="00C62EC7" w:rsidP="00C62EC7">
      <w:pPr>
        <w:rPr>
          <w:rFonts w:ascii="Times New Roman" w:hAnsi="Times New Roman" w:cs="Times New Roman"/>
          <w:lang w:val="vi-VN"/>
        </w:rPr>
      </w:pPr>
    </w:p>
    <w:p w14:paraId="68563C4A" w14:textId="39A24028" w:rsidR="008E207C" w:rsidRPr="00655A1C" w:rsidRDefault="008E207C" w:rsidP="008E207C">
      <w:pPr>
        <w:ind w:firstLine="720"/>
        <w:rPr>
          <w:rFonts w:ascii="Times New Roman" w:hAnsi="Times New Roman" w:cs="Times New Roman"/>
          <w:sz w:val="26"/>
          <w:szCs w:val="26"/>
          <w:lang w:val="vi-VN"/>
        </w:rPr>
      </w:pPr>
      <w:r w:rsidRPr="00655A1C">
        <w:rPr>
          <w:rFonts w:ascii="Times New Roman" w:hAnsi="Times New Roman" w:cs="Times New Roman"/>
          <w:sz w:val="26"/>
          <w:szCs w:val="26"/>
          <w:lang w:val="vi-VN"/>
        </w:rPr>
        <w:t>Để bình luận một sản phẩm bất kì nào đó thì khách hàng cần đăng nhập mới có thể thực hiện được chức năng này.</w:t>
      </w:r>
    </w:p>
    <w:p w14:paraId="2ED9A98D"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Vai trò của bình luận là để khách truy cập và để lại ý kiến, quan điểm, câu hỏi, góp ý, lời cảm ơn,.. về bài viết hay sản phẩm mà họ xem/nhận.</w:t>
      </w:r>
    </w:p>
    <w:p w14:paraId="6F4A581E" w14:textId="034A4A64"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Việc có tính năng đánh giá này giúp những người dùng khác có được ý tưởng rõ ràng về sản phẩm trước khi mua. Họ có thể đọc các đánh giá của người mua trước đó và quyết định xem sản phẩm có đáng mua hay không.</w:t>
      </w:r>
    </w:p>
    <w:p w14:paraId="12236532" w14:textId="74FF82E8"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45" w:name="_Toc118814385"/>
      <w:r w:rsidRPr="00655A1C">
        <w:rPr>
          <w:rFonts w:ascii="Times New Roman" w:hAnsi="Times New Roman" w:cs="Times New Roman"/>
          <w:b/>
          <w:color w:val="auto"/>
          <w:sz w:val="26"/>
          <w:szCs w:val="26"/>
          <w:lang w:val="vi-VN"/>
        </w:rPr>
        <w:lastRenderedPageBreak/>
        <w:t>3.1</w:t>
      </w:r>
      <w:r w:rsidR="00D866BB" w:rsidRPr="00655A1C">
        <w:rPr>
          <w:rFonts w:ascii="Times New Roman" w:hAnsi="Times New Roman" w:cs="Times New Roman"/>
          <w:b/>
          <w:color w:val="auto"/>
          <w:sz w:val="26"/>
          <w:szCs w:val="26"/>
          <w:lang w:val="vi-VN"/>
        </w:rPr>
        <w:t>.2.</w:t>
      </w:r>
      <w:r w:rsidRPr="00655A1C">
        <w:rPr>
          <w:rFonts w:ascii="Times New Roman" w:hAnsi="Times New Roman" w:cs="Times New Roman"/>
          <w:b/>
          <w:color w:val="auto"/>
          <w:sz w:val="26"/>
          <w:szCs w:val="26"/>
          <w:lang w:val="vi-VN"/>
        </w:rPr>
        <w:t>3</w:t>
      </w:r>
      <w:r w:rsidR="00D866BB" w:rsidRPr="00655A1C">
        <w:rPr>
          <w:rFonts w:ascii="Times New Roman" w:hAnsi="Times New Roman" w:cs="Times New Roman"/>
          <w:b/>
          <w:color w:val="auto"/>
          <w:sz w:val="26"/>
          <w:szCs w:val="26"/>
          <w:lang w:val="vi-VN"/>
        </w:rPr>
        <w:t>. Tính năng tìm kiếm</w:t>
      </w:r>
      <w:bookmarkEnd w:id="45"/>
    </w:p>
    <w:p w14:paraId="65814085" w14:textId="77777777" w:rsidR="001503AD" w:rsidRPr="00655A1C" w:rsidRDefault="001503AD" w:rsidP="001503AD">
      <w:pPr>
        <w:rPr>
          <w:rFonts w:ascii="Times New Roman" w:hAnsi="Times New Roman" w:cs="Times New Roman"/>
          <w:lang w:val="vi-VN"/>
        </w:rPr>
      </w:pPr>
    </w:p>
    <w:p w14:paraId="72EDF106"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Đến với website là đến với một cửa hàng ảo,nơi công ty giới thiệu dịch vụ sản phẩm tới khách hàng.Tuy nhiên tại một số công ty lớn hay các công ty thời trang có quá nhiều sản phẩm dịch vụ khiến khách hàng cảm thấy bối rối.Để giải quyết vấn đề này thì trong quá trình thiết kế nên có chức năng tìm kiếm.Nhiệm vụ chính của module tìm kiếm là giúp khách hàng có thể dễ dàng kiếm được món hàng hay dịch vụ cần thiết trong thời gian ngắn nhất dựa trên các từ khóa có dấu hoặc không dấu khi nhập vào.</w:t>
      </w:r>
    </w:p>
    <w:p w14:paraId="2D44666C" w14:textId="79948A47"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46" w:name="_Toc118814386"/>
      <w:r w:rsidRPr="00655A1C">
        <w:rPr>
          <w:rFonts w:ascii="Times New Roman" w:hAnsi="Times New Roman" w:cs="Times New Roman"/>
          <w:b/>
          <w:color w:val="auto"/>
          <w:sz w:val="26"/>
          <w:szCs w:val="26"/>
          <w:lang w:val="vi-VN"/>
        </w:rPr>
        <w:t xml:space="preserve">3.1.2.4. </w:t>
      </w:r>
      <w:r w:rsidR="00D866BB" w:rsidRPr="00655A1C">
        <w:rPr>
          <w:rFonts w:ascii="Times New Roman" w:hAnsi="Times New Roman" w:cs="Times New Roman"/>
          <w:b/>
          <w:color w:val="auto"/>
          <w:sz w:val="26"/>
          <w:szCs w:val="26"/>
          <w:lang w:val="vi-VN"/>
        </w:rPr>
        <w:t>Chat</w:t>
      </w:r>
      <w:bookmarkEnd w:id="46"/>
      <w:r w:rsidR="00D866BB" w:rsidRPr="00655A1C">
        <w:rPr>
          <w:rFonts w:ascii="Times New Roman" w:hAnsi="Times New Roman" w:cs="Times New Roman"/>
          <w:b/>
          <w:color w:val="auto"/>
          <w:sz w:val="26"/>
          <w:szCs w:val="26"/>
          <w:lang w:val="vi-VN"/>
        </w:rPr>
        <w:t> </w:t>
      </w:r>
    </w:p>
    <w:p w14:paraId="3419FECC"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Khi truy cập vào một website bán hàng, bạn sẽ nhìn thấy các khung chat (thông thường nằm ở góc dưới, bên phải màn hình) mà doanh nghiệp dùng để tương tác và giao tiếp với khách hàng của họ. Đa phần, người phụ trách công cụ này trong các doanh nghiệp là bộ phận chăm sóc khách hàng hoặc nhân viên tư vấn. Và nhiệm vụ của họ là tư vấn, giải đáp các thắc mắc của khách hàng khi họ yêu cầu hoặc giải quyết các khiếu nại, yêu cầu đổi trả.</w:t>
      </w:r>
    </w:p>
    <w:p w14:paraId="6450AF79" w14:textId="2F49B4FE"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47" w:name="_Toc118814387"/>
      <w:r w:rsidRPr="00655A1C">
        <w:rPr>
          <w:rFonts w:ascii="Times New Roman" w:hAnsi="Times New Roman" w:cs="Times New Roman"/>
          <w:b/>
          <w:color w:val="auto"/>
          <w:sz w:val="26"/>
          <w:szCs w:val="26"/>
          <w:lang w:val="vi-VN"/>
        </w:rPr>
        <w:t>3.1.2.4</w:t>
      </w:r>
      <w:r w:rsidR="00D866BB" w:rsidRPr="00655A1C">
        <w:rPr>
          <w:rFonts w:ascii="Times New Roman" w:hAnsi="Times New Roman" w:cs="Times New Roman"/>
          <w:b/>
          <w:color w:val="auto"/>
          <w:sz w:val="26"/>
          <w:szCs w:val="26"/>
          <w:lang w:val="vi-VN"/>
        </w:rPr>
        <w:t>. Chỉnh sửa thông tin cá nhân</w:t>
      </w:r>
      <w:bookmarkEnd w:id="47"/>
    </w:p>
    <w:p w14:paraId="0668AD39"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Thông tin định danh bao gồm: họ tên, email, tuổi tác, giới tính, địa chỉ, thu nhập…</w:t>
      </w:r>
    </w:p>
    <w:p w14:paraId="78CA0546" w14:textId="36333CDF" w:rsidR="00D866BB" w:rsidRPr="00655A1C" w:rsidRDefault="00D866BB" w:rsidP="00D866BB">
      <w:pPr>
        <w:pStyle w:val="Heading3"/>
        <w:spacing w:line="360" w:lineRule="auto"/>
        <w:rPr>
          <w:rFonts w:ascii="Times New Roman" w:hAnsi="Times New Roman" w:cs="Times New Roman"/>
          <w:b/>
          <w:color w:val="auto"/>
          <w:sz w:val="26"/>
          <w:szCs w:val="26"/>
        </w:rPr>
      </w:pPr>
      <w:r w:rsidRPr="00655A1C">
        <w:rPr>
          <w:rFonts w:ascii="Times New Roman" w:hAnsi="Times New Roman" w:cs="Times New Roman"/>
          <w:b/>
          <w:color w:val="auto"/>
          <w:sz w:val="26"/>
          <w:szCs w:val="26"/>
          <w:lang w:val="vi-VN"/>
        </w:rPr>
        <w:t> </w:t>
      </w:r>
      <w:bookmarkStart w:id="48" w:name="_Toc118814388"/>
      <w:r w:rsidR="00831CD3" w:rsidRPr="00655A1C">
        <w:rPr>
          <w:rFonts w:ascii="Times New Roman" w:hAnsi="Times New Roman" w:cs="Times New Roman"/>
          <w:b/>
          <w:color w:val="auto"/>
          <w:sz w:val="26"/>
          <w:szCs w:val="26"/>
        </w:rPr>
        <w:t>3</w:t>
      </w:r>
      <w:r w:rsidR="00831CD3" w:rsidRPr="00655A1C">
        <w:rPr>
          <w:rFonts w:ascii="Times New Roman" w:hAnsi="Times New Roman" w:cs="Times New Roman"/>
          <w:b/>
          <w:color w:val="auto"/>
          <w:sz w:val="26"/>
          <w:szCs w:val="26"/>
          <w:lang w:val="vi-VN"/>
        </w:rPr>
        <w:t>.1.2.5</w:t>
      </w:r>
      <w:r w:rsidRPr="00655A1C">
        <w:rPr>
          <w:rFonts w:ascii="Times New Roman" w:hAnsi="Times New Roman" w:cs="Times New Roman"/>
          <w:b/>
          <w:color w:val="auto"/>
          <w:sz w:val="26"/>
          <w:szCs w:val="26"/>
          <w:lang w:val="vi-VN"/>
        </w:rPr>
        <w:t xml:space="preserve">. </w:t>
      </w:r>
      <w:r w:rsidRPr="00655A1C">
        <w:rPr>
          <w:rFonts w:ascii="Times New Roman" w:hAnsi="Times New Roman" w:cs="Times New Roman"/>
          <w:b/>
          <w:color w:val="auto"/>
          <w:sz w:val="26"/>
          <w:szCs w:val="26"/>
        </w:rPr>
        <w:t>Thông tin chi tiết về sản phẩm (so sánh)</w:t>
      </w:r>
      <w:bookmarkEnd w:id="48"/>
    </w:p>
    <w:p w14:paraId="793936A7" w14:textId="05FE0398" w:rsidR="00D866BB" w:rsidRPr="00655A1C" w:rsidRDefault="00D866BB" w:rsidP="00D866BB">
      <w:pPr>
        <w:spacing w:line="360" w:lineRule="auto"/>
        <w:jc w:val="both"/>
        <w:rPr>
          <w:rFonts w:ascii="Times New Roman" w:hAnsi="Times New Roman" w:cs="Times New Roman"/>
          <w:sz w:val="26"/>
          <w:szCs w:val="26"/>
        </w:rPr>
      </w:pPr>
      <w:r w:rsidRPr="00655A1C">
        <w:rPr>
          <w:rFonts w:ascii="Times New Roman" w:hAnsi="Times New Roman" w:cs="Times New Roman"/>
          <w:sz w:val="26"/>
          <w:szCs w:val="26"/>
        </w:rPr>
        <w:t>Đây là hoạt động mua hàng trực tuyến, khách hàng không thể sờ, chạm hay thử sản phẩm nên việc cung cấp thông tin đầy đủ, chi tiết đóng vai trò quan trọng trong việc đem lại trải nghiệm người dùng cũng như hình thành nên lượng khách hàng tiềm năng. Hình ảnh cũng tác động rất nhiều đến tâm lý và hành vi mua hàng, những hình ảnh càng chi tiết sẽ càng tiện cho khách hàng trong việc theo dõi, từ đó tăng khả năng đặt hàng lên rất nhiều. Một lưu ý khi chụp ảnh là nên chụp theo nhiều góc khác nhau, cũng như bổ sung tính năng zoom sản phẩm để khách hàng có cái nhìn tổng quát và đa chiều hơn về mặt hàng.</w:t>
      </w:r>
    </w:p>
    <w:p w14:paraId="7CDC8D1F" w14:textId="77777777" w:rsidR="00B20A44" w:rsidRPr="00655A1C" w:rsidRDefault="00B20A44" w:rsidP="00D866BB">
      <w:pPr>
        <w:spacing w:line="360" w:lineRule="auto"/>
        <w:jc w:val="both"/>
        <w:rPr>
          <w:rFonts w:ascii="Times New Roman" w:hAnsi="Times New Roman" w:cs="Times New Roman"/>
          <w:sz w:val="26"/>
          <w:szCs w:val="26"/>
        </w:rPr>
      </w:pPr>
    </w:p>
    <w:p w14:paraId="22F297FC" w14:textId="412646EE" w:rsidR="00D866BB" w:rsidRPr="00655A1C" w:rsidRDefault="00831CD3" w:rsidP="00D866BB">
      <w:pPr>
        <w:pStyle w:val="Heading3"/>
        <w:spacing w:line="360" w:lineRule="auto"/>
        <w:rPr>
          <w:rFonts w:ascii="Times New Roman" w:hAnsi="Times New Roman" w:cs="Times New Roman"/>
          <w:b/>
          <w:color w:val="auto"/>
          <w:sz w:val="26"/>
          <w:szCs w:val="26"/>
        </w:rPr>
      </w:pPr>
      <w:bookmarkStart w:id="49" w:name="_Toc118814389"/>
      <w:r w:rsidRPr="00655A1C">
        <w:rPr>
          <w:rFonts w:ascii="Times New Roman" w:hAnsi="Times New Roman" w:cs="Times New Roman"/>
          <w:b/>
          <w:color w:val="auto"/>
          <w:sz w:val="26"/>
          <w:szCs w:val="26"/>
        </w:rPr>
        <w:lastRenderedPageBreak/>
        <w:t>3</w:t>
      </w:r>
      <w:r w:rsidRPr="00655A1C">
        <w:rPr>
          <w:rFonts w:ascii="Times New Roman" w:hAnsi="Times New Roman" w:cs="Times New Roman"/>
          <w:b/>
          <w:color w:val="auto"/>
          <w:sz w:val="26"/>
          <w:szCs w:val="26"/>
          <w:lang w:val="vi-VN"/>
        </w:rPr>
        <w:t>.1.2.6</w:t>
      </w:r>
      <w:r w:rsidR="00D866BB" w:rsidRPr="00655A1C">
        <w:rPr>
          <w:rFonts w:ascii="Times New Roman" w:hAnsi="Times New Roman" w:cs="Times New Roman"/>
          <w:b/>
          <w:color w:val="auto"/>
          <w:sz w:val="26"/>
          <w:szCs w:val="26"/>
          <w:lang w:val="vi-VN"/>
        </w:rPr>
        <w:t xml:space="preserve">. </w:t>
      </w:r>
      <w:r w:rsidR="00D866BB" w:rsidRPr="00655A1C">
        <w:rPr>
          <w:rFonts w:ascii="Times New Roman" w:hAnsi="Times New Roman" w:cs="Times New Roman"/>
          <w:b/>
          <w:color w:val="auto"/>
          <w:sz w:val="26"/>
          <w:szCs w:val="26"/>
        </w:rPr>
        <w:t>Thêm vào giỏ hàng</w:t>
      </w:r>
      <w:bookmarkEnd w:id="49"/>
    </w:p>
    <w:p w14:paraId="4FBD6700" w14:textId="632CD980" w:rsidR="00D866BB" w:rsidRPr="00655A1C" w:rsidRDefault="0027647F" w:rsidP="00D866BB">
      <w:pPr>
        <w:spacing w:line="360" w:lineRule="auto"/>
        <w:ind w:firstLine="720"/>
        <w:jc w:val="both"/>
        <w:rPr>
          <w:rFonts w:ascii="Times New Roman" w:hAnsi="Times New Roman" w:cs="Times New Roman"/>
          <w:sz w:val="26"/>
          <w:szCs w:val="26"/>
        </w:rPr>
      </w:pPr>
      <w:r w:rsidRPr="00655A1C">
        <w:rPr>
          <w:rFonts w:ascii="Times New Roman" w:hAnsi="Times New Roman" w:cs="Times New Roman"/>
          <w:noProof/>
          <w:sz w:val="26"/>
          <w:szCs w:val="26"/>
        </w:rPr>
        <w:drawing>
          <wp:anchor distT="0" distB="0" distL="114300" distR="114300" simplePos="0" relativeHeight="251672641" behindDoc="0" locked="0" layoutInCell="1" allowOverlap="1" wp14:anchorId="0B0F8764" wp14:editId="7BD2DB1D">
            <wp:simplePos x="0" y="0"/>
            <wp:positionH relativeFrom="column">
              <wp:posOffset>24336</wp:posOffset>
            </wp:positionH>
            <wp:positionV relativeFrom="paragraph">
              <wp:posOffset>1536357</wp:posOffset>
            </wp:positionV>
            <wp:extent cx="5943600" cy="1601470"/>
            <wp:effectExtent l="152400" t="152400" r="361950" b="360680"/>
            <wp:wrapTopAndBottom/>
            <wp:docPr id="92" name="Picture 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01470"/>
                    </a:xfrm>
                    <a:prstGeom prst="rect">
                      <a:avLst/>
                    </a:prstGeom>
                    <a:ln>
                      <a:noFill/>
                    </a:ln>
                    <a:effectLst>
                      <a:outerShdw blurRad="292100" dist="139700" dir="2700000" algn="tl" rotWithShape="0">
                        <a:srgbClr val="333333">
                          <a:alpha val="65000"/>
                        </a:srgbClr>
                      </a:outerShdw>
                    </a:effectLst>
                  </pic:spPr>
                </pic:pic>
              </a:graphicData>
            </a:graphic>
          </wp:anchor>
        </w:drawing>
      </w:r>
      <w:r w:rsidR="00D866BB" w:rsidRPr="00655A1C">
        <w:rPr>
          <w:rFonts w:ascii="Times New Roman" w:hAnsi="Times New Roman" w:cs="Times New Roman"/>
          <w:sz w:val="26"/>
          <w:szCs w:val="26"/>
        </w:rPr>
        <w:t>Giỏ hàng là một trong những tính năng quan trọng và không thể thiếu của bất kỳ thiết kế website bán hàng trực tuyến chuyên nghiệp nào hiện nay. Tính năng này sẽ giúp khách hàng dễ dàng nắm bắt được những sản phẩm mình đã chọn là gì, số lượng là bao nhiêu. Họ cũng có thể tùy chỉnh thay đổi số lượng các mặt hàng đã mua, thêm hoặc xóa bớt tùy theo nhu cầu của mình.</w:t>
      </w:r>
    </w:p>
    <w:p w14:paraId="4AA0E7FA" w14:textId="616CAE78" w:rsidR="0027647F" w:rsidRPr="00655A1C" w:rsidRDefault="0027647F" w:rsidP="0027647F">
      <w:pPr>
        <w:spacing w:line="360" w:lineRule="auto"/>
        <w:ind w:firstLine="720"/>
        <w:jc w:val="center"/>
        <w:rPr>
          <w:rFonts w:ascii="Times New Roman" w:hAnsi="Times New Roman" w:cs="Times New Roman"/>
          <w:b/>
          <w:bCs/>
          <w:sz w:val="26"/>
          <w:szCs w:val="26"/>
        </w:rPr>
      </w:pPr>
      <w:r w:rsidRPr="00655A1C">
        <w:rPr>
          <w:rFonts w:ascii="Times New Roman" w:hAnsi="Times New Roman" w:cs="Times New Roman"/>
          <w:b/>
          <w:bCs/>
          <w:sz w:val="26"/>
          <w:szCs w:val="26"/>
        </w:rPr>
        <w:t>Hình 20: Thêm vào giỏ hàng</w:t>
      </w:r>
    </w:p>
    <w:p w14:paraId="3EFA64BB" w14:textId="69532232" w:rsidR="00D957D6" w:rsidRPr="00655A1C" w:rsidRDefault="00D957D6" w:rsidP="00D866BB">
      <w:pPr>
        <w:spacing w:line="360" w:lineRule="auto"/>
        <w:ind w:firstLine="720"/>
        <w:jc w:val="both"/>
        <w:rPr>
          <w:rFonts w:ascii="Times New Roman" w:hAnsi="Times New Roman" w:cs="Times New Roman"/>
          <w:sz w:val="26"/>
          <w:szCs w:val="26"/>
        </w:rPr>
      </w:pPr>
    </w:p>
    <w:p w14:paraId="30255DA4" w14:textId="759F1C71" w:rsidR="00D866BB" w:rsidRPr="00655A1C" w:rsidRDefault="00831CD3" w:rsidP="00D866BB">
      <w:pPr>
        <w:pStyle w:val="Heading3"/>
        <w:spacing w:line="360" w:lineRule="auto"/>
        <w:rPr>
          <w:rFonts w:ascii="Times New Roman" w:hAnsi="Times New Roman" w:cs="Times New Roman"/>
          <w:b/>
          <w:color w:val="auto"/>
          <w:sz w:val="26"/>
          <w:szCs w:val="26"/>
          <w:lang w:val="vi-VN"/>
        </w:rPr>
      </w:pPr>
      <w:bookmarkStart w:id="50" w:name="_Toc118814390"/>
      <w:r w:rsidRPr="00655A1C">
        <w:rPr>
          <w:rFonts w:ascii="Times New Roman" w:hAnsi="Times New Roman" w:cs="Times New Roman"/>
          <w:b/>
          <w:color w:val="auto"/>
          <w:sz w:val="26"/>
          <w:szCs w:val="26"/>
        </w:rPr>
        <w:t>3</w:t>
      </w:r>
      <w:r w:rsidRPr="00655A1C">
        <w:rPr>
          <w:rFonts w:ascii="Times New Roman" w:hAnsi="Times New Roman" w:cs="Times New Roman"/>
          <w:b/>
          <w:color w:val="auto"/>
          <w:sz w:val="26"/>
          <w:szCs w:val="26"/>
          <w:lang w:val="vi-VN"/>
        </w:rPr>
        <w:t>.1.2.</w:t>
      </w:r>
      <w:r w:rsidR="00CF7C29" w:rsidRPr="00655A1C">
        <w:rPr>
          <w:rFonts w:ascii="Times New Roman" w:hAnsi="Times New Roman" w:cs="Times New Roman"/>
          <w:b/>
          <w:color w:val="auto"/>
          <w:sz w:val="26"/>
          <w:szCs w:val="26"/>
          <w:lang w:val="vi-VN"/>
        </w:rPr>
        <w:t>7</w:t>
      </w:r>
      <w:r w:rsidR="00D866BB" w:rsidRPr="00655A1C">
        <w:rPr>
          <w:rFonts w:ascii="Times New Roman" w:hAnsi="Times New Roman" w:cs="Times New Roman"/>
          <w:b/>
          <w:color w:val="auto"/>
          <w:sz w:val="26"/>
          <w:szCs w:val="26"/>
          <w:lang w:val="vi-VN"/>
        </w:rPr>
        <w:t>. Thanh toán</w:t>
      </w:r>
      <w:bookmarkEnd w:id="50"/>
    </w:p>
    <w:p w14:paraId="248632F9"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Có thể nói, thanh toán online là chức năng cơ bản cần thiết và không thể thiếu đối với các website bán hàng trực tuyến chuyên nghiệp hiện nay, đặc biệt là những trang web bán hàng lớn. Đa phần các công ty trả lương cho nhân viên của mình thông qua các tài khoản ngân hàng. Do đó, khi thanh toán bằng các loại thẻ hoặc ví điện tử, khách hàng sẽ dễ dàng chi trả mà không cần xếp hàng chờ đợi trước cây ATM hoặc quầy giao dịch để rút tiền. Việc cung cấp phương thức thanh toán trực tuyến đa dạng sẽ giúp doanh nghiệp thúc đẩy việc mua hàng của khách hàng. Sau đây là một số thông tin về các hình thức thanh toán điện tử phổ biến nhất tại Việt Nam để bạn tham khảo: </w:t>
      </w:r>
    </w:p>
    <w:p w14:paraId="4B5E3E7E" w14:textId="00CBFD6A" w:rsidR="00D866BB" w:rsidRPr="00655A1C" w:rsidRDefault="0027647F"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sz w:val="26"/>
          <w:szCs w:val="26"/>
        </w:rPr>
        <w:lastRenderedPageBreak/>
        <w:drawing>
          <wp:anchor distT="0" distB="0" distL="114300" distR="114300" simplePos="0" relativeHeight="251673665" behindDoc="0" locked="0" layoutInCell="1" allowOverlap="1" wp14:anchorId="13CFCAB9" wp14:editId="7BA4A11F">
            <wp:simplePos x="0" y="0"/>
            <wp:positionH relativeFrom="margin">
              <wp:align>center</wp:align>
            </wp:positionH>
            <wp:positionV relativeFrom="paragraph">
              <wp:posOffset>1148680</wp:posOffset>
            </wp:positionV>
            <wp:extent cx="2865120" cy="1634230"/>
            <wp:effectExtent l="0" t="0" r="0" b="4445"/>
            <wp:wrapTopAndBottom/>
            <wp:docPr id="88" name="Picture 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websit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65120" cy="1634230"/>
                    </a:xfrm>
                    <a:prstGeom prst="rect">
                      <a:avLst/>
                    </a:prstGeom>
                  </pic:spPr>
                </pic:pic>
              </a:graphicData>
            </a:graphic>
          </wp:anchor>
        </w:drawing>
      </w:r>
      <w:r w:rsidR="00D866BB" w:rsidRPr="00655A1C">
        <w:rPr>
          <w:rFonts w:ascii="Times New Roman" w:hAnsi="Times New Roman" w:cs="Times New Roman"/>
          <w:sz w:val="26"/>
          <w:szCs w:val="26"/>
          <w:lang w:val="vi-VN"/>
        </w:rPr>
        <w:t xml:space="preserve">+ </w:t>
      </w:r>
      <w:r w:rsidR="00D866BB" w:rsidRPr="00655A1C">
        <w:rPr>
          <w:rFonts w:ascii="Times New Roman" w:hAnsi="Times New Roman" w:cs="Times New Roman"/>
          <w:b/>
          <w:bCs/>
          <w:sz w:val="26"/>
          <w:szCs w:val="26"/>
          <w:lang w:val="vi-VN"/>
        </w:rPr>
        <w:t>Thanh toán qua tài khoản ngân hàng hoặc các loại thẻ</w:t>
      </w:r>
      <w:r w:rsidR="00D866BB" w:rsidRPr="00655A1C">
        <w:rPr>
          <w:rFonts w:ascii="Times New Roman" w:hAnsi="Times New Roman" w:cs="Times New Roman"/>
          <w:sz w:val="26"/>
          <w:szCs w:val="26"/>
          <w:lang w:val="vi-VN"/>
        </w:rPr>
        <w:t>: Với hình thức này, khách hàng có thể thanh toán trực tuyến thông qua điện thoại thông minh với dịch vụ mobile banking, hoặc thanh toán qua  thẻ tín dụng/ thẻ ghi nợ quốc tế (</w:t>
      </w:r>
      <w:r w:rsidR="00D866BB" w:rsidRPr="00655A1C">
        <w:rPr>
          <w:rFonts w:ascii="Times New Roman" w:hAnsi="Times New Roman" w:cs="Times New Roman"/>
          <w:b/>
          <w:bCs/>
          <w:sz w:val="26"/>
          <w:szCs w:val="26"/>
          <w:lang w:val="vi-VN"/>
        </w:rPr>
        <w:t>Visa, Master, Master Express,..)</w:t>
      </w:r>
      <w:r w:rsidR="00D866BB" w:rsidRPr="00655A1C">
        <w:rPr>
          <w:rFonts w:ascii="Times New Roman" w:hAnsi="Times New Roman" w:cs="Times New Roman"/>
          <w:sz w:val="26"/>
          <w:szCs w:val="26"/>
          <w:lang w:val="vi-VN"/>
        </w:rPr>
        <w:t> </w:t>
      </w:r>
    </w:p>
    <w:p w14:paraId="0A88594A" w14:textId="33167D27" w:rsidR="00336267" w:rsidRPr="00655A1C" w:rsidRDefault="00336267" w:rsidP="00D866BB">
      <w:pPr>
        <w:spacing w:line="360" w:lineRule="auto"/>
        <w:ind w:firstLine="720"/>
        <w:jc w:val="both"/>
        <w:rPr>
          <w:rFonts w:ascii="Times New Roman" w:hAnsi="Times New Roman" w:cs="Times New Roman"/>
          <w:sz w:val="26"/>
          <w:szCs w:val="26"/>
          <w:lang w:val="vi-VN"/>
        </w:rPr>
      </w:pPr>
    </w:p>
    <w:p w14:paraId="43DEA7C9" w14:textId="07040978" w:rsidR="00EC0E33" w:rsidRPr="00655A1C" w:rsidRDefault="0027647F" w:rsidP="00EC0E33">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21: Thanh toán qua tài khoản ngân hàng</w:t>
      </w:r>
    </w:p>
    <w:p w14:paraId="13299E0D" w14:textId="5237ED06" w:rsidR="0027647F" w:rsidRPr="00655A1C" w:rsidRDefault="00EC0E33" w:rsidP="00EC0E33">
      <w:pPr>
        <w:spacing w:line="360" w:lineRule="auto"/>
        <w:ind w:left="720" w:firstLine="720"/>
        <w:jc w:val="both"/>
        <w:rPr>
          <w:rFonts w:ascii="Times New Roman" w:hAnsi="Times New Roman" w:cs="Times New Roman"/>
          <w:b/>
          <w:bCs/>
          <w:sz w:val="26"/>
          <w:szCs w:val="26"/>
          <w:lang w:val="vi-VN"/>
        </w:rPr>
      </w:pPr>
      <w:r w:rsidRPr="00655A1C">
        <w:rPr>
          <w:rFonts w:ascii="Times New Roman" w:hAnsi="Times New Roman" w:cs="Times New Roman"/>
          <w:noProof/>
          <w:sz w:val="26"/>
          <w:szCs w:val="26"/>
        </w:rPr>
        <w:drawing>
          <wp:anchor distT="0" distB="0" distL="114300" distR="114300" simplePos="0" relativeHeight="251675713" behindDoc="0" locked="0" layoutInCell="1" allowOverlap="1" wp14:anchorId="0A985815" wp14:editId="2D443394">
            <wp:simplePos x="0" y="0"/>
            <wp:positionH relativeFrom="margin">
              <wp:posOffset>1347058</wp:posOffset>
            </wp:positionH>
            <wp:positionV relativeFrom="paragraph">
              <wp:posOffset>579995</wp:posOffset>
            </wp:positionV>
            <wp:extent cx="3644526" cy="3703320"/>
            <wp:effectExtent l="0" t="0" r="0" b="0"/>
            <wp:wrapTopAndBottom/>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44526" cy="3703320"/>
                    </a:xfrm>
                    <a:prstGeom prst="rect">
                      <a:avLst/>
                    </a:prstGeom>
                  </pic:spPr>
                </pic:pic>
              </a:graphicData>
            </a:graphic>
          </wp:anchor>
        </w:drawing>
      </w:r>
      <w:r w:rsidR="00D866BB" w:rsidRPr="00655A1C">
        <w:rPr>
          <w:rFonts w:ascii="Times New Roman" w:hAnsi="Times New Roman" w:cs="Times New Roman"/>
          <w:sz w:val="26"/>
          <w:szCs w:val="26"/>
          <w:lang w:val="vi-VN"/>
        </w:rPr>
        <w:t xml:space="preserve">+ </w:t>
      </w:r>
      <w:r w:rsidR="00D866BB" w:rsidRPr="00655A1C">
        <w:rPr>
          <w:rFonts w:ascii="Times New Roman" w:hAnsi="Times New Roman" w:cs="Times New Roman"/>
          <w:b/>
          <w:bCs/>
          <w:sz w:val="26"/>
          <w:szCs w:val="26"/>
          <w:lang w:val="vi-VN"/>
        </w:rPr>
        <w:t>Thanh toán bằng ví điện tử: Một số ví điện tử phổ biến hiện nay là Momo,</w:t>
      </w:r>
      <w:r w:rsidRPr="00655A1C">
        <w:rPr>
          <w:rFonts w:ascii="Times New Roman" w:hAnsi="Times New Roman" w:cs="Times New Roman"/>
          <w:b/>
          <w:bCs/>
          <w:sz w:val="26"/>
          <w:szCs w:val="26"/>
          <w:lang w:val="vi-VN"/>
        </w:rPr>
        <w:t xml:space="preserve"> </w:t>
      </w:r>
      <w:r w:rsidR="00D866BB" w:rsidRPr="00655A1C">
        <w:rPr>
          <w:rFonts w:ascii="Times New Roman" w:hAnsi="Times New Roman" w:cs="Times New Roman"/>
          <w:b/>
          <w:bCs/>
          <w:sz w:val="26"/>
          <w:szCs w:val="26"/>
          <w:lang w:val="vi-VN"/>
        </w:rPr>
        <w:t>Payoo, Moca,.. </w:t>
      </w:r>
    </w:p>
    <w:p w14:paraId="501F250A" w14:textId="7C765025" w:rsidR="00336267" w:rsidRPr="00655A1C" w:rsidRDefault="0027647F" w:rsidP="00EC0E33">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22:Thanh toán bằng ví điện tử</w:t>
      </w:r>
    </w:p>
    <w:p w14:paraId="2DCA7A5D" w14:textId="2583877C" w:rsidR="00D866BB" w:rsidRPr="00655A1C" w:rsidRDefault="00481A69"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sz w:val="26"/>
          <w:szCs w:val="26"/>
        </w:rPr>
        <w:lastRenderedPageBreak/>
        <w:drawing>
          <wp:anchor distT="0" distB="0" distL="114300" distR="114300" simplePos="0" relativeHeight="251674689" behindDoc="0" locked="0" layoutInCell="1" allowOverlap="1" wp14:anchorId="690D8F61" wp14:editId="3D58967E">
            <wp:simplePos x="0" y="0"/>
            <wp:positionH relativeFrom="page">
              <wp:align>right</wp:align>
            </wp:positionH>
            <wp:positionV relativeFrom="paragraph">
              <wp:posOffset>1226340</wp:posOffset>
            </wp:positionV>
            <wp:extent cx="6809187" cy="2825578"/>
            <wp:effectExtent l="152400" t="152400" r="353695" b="3562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09187" cy="282557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866BB" w:rsidRPr="00655A1C">
        <w:rPr>
          <w:rFonts w:ascii="Times New Roman" w:hAnsi="Times New Roman" w:cs="Times New Roman"/>
          <w:sz w:val="26"/>
          <w:szCs w:val="26"/>
          <w:lang w:val="vi-VN"/>
        </w:rPr>
        <w:t xml:space="preserve">+ </w:t>
      </w:r>
      <w:r w:rsidR="00D866BB" w:rsidRPr="00655A1C">
        <w:rPr>
          <w:rFonts w:ascii="Times New Roman" w:hAnsi="Times New Roman" w:cs="Times New Roman"/>
          <w:b/>
          <w:bCs/>
          <w:sz w:val="26"/>
          <w:szCs w:val="26"/>
          <w:lang w:val="vi-VN"/>
        </w:rPr>
        <w:t>Trả tiền mặt khi mua hàng online.</w:t>
      </w:r>
      <w:r w:rsidR="00D866BB" w:rsidRPr="00655A1C">
        <w:rPr>
          <w:rFonts w:ascii="Times New Roman" w:hAnsi="Times New Roman" w:cs="Times New Roman"/>
          <w:sz w:val="26"/>
          <w:szCs w:val="26"/>
          <w:lang w:val="vi-VN"/>
        </w:rPr>
        <w:t xml:space="preserve"> Đây là hình thức được người tiêu dùng khá ưa chuộng và tin tưởng khi sử dụng hình thức này. Hầu hết các trang thương mại điện tử như Tiki, Lazada, etc đều sử dụng hình thức thanh toán khi nhận hàng (</w:t>
      </w:r>
      <w:r w:rsidR="00D866BB" w:rsidRPr="00655A1C">
        <w:rPr>
          <w:rFonts w:ascii="Times New Roman" w:hAnsi="Times New Roman" w:cs="Times New Roman"/>
          <w:b/>
          <w:bCs/>
          <w:sz w:val="26"/>
          <w:szCs w:val="26"/>
          <w:lang w:val="vi-VN"/>
        </w:rPr>
        <w:t>ship COD</w:t>
      </w:r>
      <w:r w:rsidR="00D866BB" w:rsidRPr="00655A1C">
        <w:rPr>
          <w:rFonts w:ascii="Times New Roman" w:hAnsi="Times New Roman" w:cs="Times New Roman"/>
          <w:sz w:val="26"/>
          <w:szCs w:val="26"/>
          <w:lang w:val="vi-VN"/>
        </w:rPr>
        <w:t>).</w:t>
      </w:r>
    </w:p>
    <w:p w14:paraId="72D22230" w14:textId="00FA8316" w:rsidR="0027647F" w:rsidRPr="00655A1C" w:rsidRDefault="0027647F" w:rsidP="00EC0E33">
      <w:pPr>
        <w:spacing w:line="360" w:lineRule="auto"/>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 xml:space="preserve">Hình 23: </w:t>
      </w:r>
      <w:r w:rsidR="002A0B65" w:rsidRPr="00655A1C">
        <w:rPr>
          <w:rFonts w:ascii="Times New Roman" w:hAnsi="Times New Roman" w:cs="Times New Roman"/>
          <w:b/>
          <w:bCs/>
          <w:sz w:val="26"/>
          <w:szCs w:val="26"/>
          <w:lang w:val="vi-VN"/>
        </w:rPr>
        <w:t>Trả tiền mặt khi mua hàng online</w:t>
      </w:r>
    </w:p>
    <w:p w14:paraId="3E278703" w14:textId="0D734906" w:rsidR="00EC0E33" w:rsidRPr="00655A1C" w:rsidRDefault="00EC0E33" w:rsidP="00EC0E33">
      <w:pPr>
        <w:spacing w:line="360" w:lineRule="auto"/>
        <w:jc w:val="center"/>
        <w:rPr>
          <w:rFonts w:ascii="Times New Roman" w:hAnsi="Times New Roman" w:cs="Times New Roman"/>
          <w:b/>
          <w:bCs/>
          <w:sz w:val="26"/>
          <w:szCs w:val="26"/>
          <w:lang w:val="vi-VN"/>
        </w:rPr>
      </w:pPr>
    </w:p>
    <w:p w14:paraId="1AC510DF" w14:textId="1524FC81" w:rsidR="00EC0E33" w:rsidRPr="00655A1C" w:rsidRDefault="00EC0E33" w:rsidP="00EC0E33">
      <w:pPr>
        <w:spacing w:line="360" w:lineRule="auto"/>
        <w:jc w:val="center"/>
        <w:rPr>
          <w:rFonts w:ascii="Times New Roman" w:hAnsi="Times New Roman" w:cs="Times New Roman"/>
          <w:b/>
          <w:bCs/>
          <w:sz w:val="26"/>
          <w:szCs w:val="26"/>
          <w:lang w:val="vi-VN"/>
        </w:rPr>
      </w:pPr>
    </w:p>
    <w:p w14:paraId="46F78AE6" w14:textId="21986F93" w:rsidR="00EC0E33" w:rsidRPr="00655A1C" w:rsidRDefault="00EC0E33" w:rsidP="00EC0E33">
      <w:pPr>
        <w:spacing w:line="360" w:lineRule="auto"/>
        <w:jc w:val="center"/>
        <w:rPr>
          <w:rFonts w:ascii="Times New Roman" w:hAnsi="Times New Roman" w:cs="Times New Roman"/>
          <w:b/>
          <w:bCs/>
          <w:sz w:val="26"/>
          <w:szCs w:val="26"/>
          <w:lang w:val="vi-VN"/>
        </w:rPr>
      </w:pPr>
    </w:p>
    <w:p w14:paraId="6FFD21F5" w14:textId="5D0C9FC0" w:rsidR="00EC0E33" w:rsidRPr="00655A1C" w:rsidRDefault="00EC0E33" w:rsidP="00EC0E33">
      <w:pPr>
        <w:spacing w:line="360" w:lineRule="auto"/>
        <w:jc w:val="center"/>
        <w:rPr>
          <w:rFonts w:ascii="Times New Roman" w:hAnsi="Times New Roman" w:cs="Times New Roman"/>
          <w:b/>
          <w:bCs/>
          <w:sz w:val="26"/>
          <w:szCs w:val="26"/>
          <w:lang w:val="vi-VN"/>
        </w:rPr>
      </w:pPr>
    </w:p>
    <w:p w14:paraId="48596A62" w14:textId="2952FF14" w:rsidR="00EC0E33" w:rsidRPr="00655A1C" w:rsidRDefault="00EC0E33" w:rsidP="00EC0E33">
      <w:pPr>
        <w:spacing w:line="360" w:lineRule="auto"/>
        <w:jc w:val="center"/>
        <w:rPr>
          <w:rFonts w:ascii="Times New Roman" w:hAnsi="Times New Roman" w:cs="Times New Roman"/>
          <w:b/>
          <w:bCs/>
          <w:sz w:val="26"/>
          <w:szCs w:val="26"/>
          <w:lang w:val="vi-VN"/>
        </w:rPr>
      </w:pPr>
    </w:p>
    <w:p w14:paraId="7010750F" w14:textId="4267B5A3" w:rsidR="00EC0E33" w:rsidRPr="00655A1C" w:rsidRDefault="00EC0E33" w:rsidP="00EC0E33">
      <w:pPr>
        <w:spacing w:line="360" w:lineRule="auto"/>
        <w:jc w:val="center"/>
        <w:rPr>
          <w:rFonts w:ascii="Times New Roman" w:hAnsi="Times New Roman" w:cs="Times New Roman"/>
          <w:b/>
          <w:bCs/>
          <w:sz w:val="26"/>
          <w:szCs w:val="26"/>
          <w:lang w:val="vi-VN"/>
        </w:rPr>
      </w:pPr>
    </w:p>
    <w:p w14:paraId="1FB00B5A" w14:textId="3FB04D11" w:rsidR="00EC0E33" w:rsidRPr="00655A1C" w:rsidRDefault="00EC0E33" w:rsidP="00EC0E33">
      <w:pPr>
        <w:spacing w:line="360" w:lineRule="auto"/>
        <w:jc w:val="center"/>
        <w:rPr>
          <w:rFonts w:ascii="Times New Roman" w:hAnsi="Times New Roman" w:cs="Times New Roman"/>
          <w:b/>
          <w:bCs/>
          <w:sz w:val="26"/>
          <w:szCs w:val="26"/>
          <w:lang w:val="vi-VN"/>
        </w:rPr>
      </w:pPr>
    </w:p>
    <w:p w14:paraId="6989690E" w14:textId="57901CCB" w:rsidR="00EC0E33" w:rsidRPr="00655A1C" w:rsidRDefault="00EC0E33" w:rsidP="00EC0E33">
      <w:pPr>
        <w:spacing w:line="360" w:lineRule="auto"/>
        <w:jc w:val="center"/>
        <w:rPr>
          <w:rFonts w:ascii="Times New Roman" w:hAnsi="Times New Roman" w:cs="Times New Roman"/>
          <w:b/>
          <w:bCs/>
          <w:sz w:val="26"/>
          <w:szCs w:val="26"/>
          <w:lang w:val="vi-VN"/>
        </w:rPr>
      </w:pPr>
    </w:p>
    <w:p w14:paraId="4EAD885D" w14:textId="725531D9" w:rsidR="00EC0E33" w:rsidRPr="00655A1C" w:rsidRDefault="00EC0E33" w:rsidP="00EC0E33">
      <w:pPr>
        <w:spacing w:line="360" w:lineRule="auto"/>
        <w:jc w:val="center"/>
        <w:rPr>
          <w:rFonts w:ascii="Times New Roman" w:hAnsi="Times New Roman" w:cs="Times New Roman"/>
          <w:b/>
          <w:bCs/>
          <w:sz w:val="26"/>
          <w:szCs w:val="26"/>
          <w:lang w:val="vi-VN"/>
        </w:rPr>
      </w:pPr>
    </w:p>
    <w:p w14:paraId="11640435" w14:textId="77777777" w:rsidR="00EC0E33" w:rsidRPr="00655A1C" w:rsidRDefault="00EC0E33" w:rsidP="00EC0E33">
      <w:pPr>
        <w:spacing w:line="360" w:lineRule="auto"/>
        <w:jc w:val="center"/>
        <w:rPr>
          <w:rFonts w:ascii="Times New Roman" w:hAnsi="Times New Roman" w:cs="Times New Roman"/>
          <w:b/>
          <w:bCs/>
          <w:sz w:val="26"/>
          <w:szCs w:val="26"/>
          <w:lang w:val="vi-VN"/>
        </w:rPr>
      </w:pPr>
    </w:p>
    <w:p w14:paraId="08CE1790" w14:textId="5217037B" w:rsidR="00336267" w:rsidRPr="00655A1C" w:rsidRDefault="00336267"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w:t>
      </w:r>
      <w:r w:rsidRPr="00655A1C">
        <w:rPr>
          <w:rFonts w:ascii="Times New Roman" w:hAnsi="Times New Roman" w:cs="Times New Roman"/>
          <w:b/>
          <w:bCs/>
          <w:sz w:val="26"/>
          <w:szCs w:val="26"/>
          <w:lang w:val="vi-VN"/>
        </w:rPr>
        <w:t>Thanh toán bằng quét mã QR</w:t>
      </w:r>
    </w:p>
    <w:p w14:paraId="63F8D0C6" w14:textId="57ED63DE" w:rsidR="00336267" w:rsidRPr="00655A1C" w:rsidRDefault="00481A69"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sz w:val="26"/>
          <w:szCs w:val="26"/>
        </w:rPr>
        <w:drawing>
          <wp:anchor distT="0" distB="0" distL="114300" distR="114300" simplePos="0" relativeHeight="251676737" behindDoc="0" locked="0" layoutInCell="1" allowOverlap="1" wp14:anchorId="39F8EFE2" wp14:editId="41DECC62">
            <wp:simplePos x="0" y="0"/>
            <wp:positionH relativeFrom="margin">
              <wp:align>center</wp:align>
            </wp:positionH>
            <wp:positionV relativeFrom="paragraph">
              <wp:posOffset>252215</wp:posOffset>
            </wp:positionV>
            <wp:extent cx="5295265" cy="5189220"/>
            <wp:effectExtent l="0" t="0" r="635" b="0"/>
            <wp:wrapTopAndBottom/>
            <wp:docPr id="90" name="Picture 9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Q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295265" cy="5189220"/>
                    </a:xfrm>
                    <a:prstGeom prst="rect">
                      <a:avLst/>
                    </a:prstGeom>
                  </pic:spPr>
                </pic:pic>
              </a:graphicData>
            </a:graphic>
          </wp:anchor>
        </w:drawing>
      </w:r>
    </w:p>
    <w:p w14:paraId="26FC91E0" w14:textId="18E6641A" w:rsidR="00612BE2" w:rsidRPr="00655A1C" w:rsidRDefault="00612BE2" w:rsidP="00D866BB">
      <w:pPr>
        <w:spacing w:line="360" w:lineRule="auto"/>
        <w:ind w:firstLine="720"/>
        <w:jc w:val="both"/>
        <w:rPr>
          <w:rFonts w:ascii="Times New Roman" w:hAnsi="Times New Roman" w:cs="Times New Roman"/>
          <w:sz w:val="26"/>
          <w:szCs w:val="26"/>
          <w:lang w:val="vi-VN"/>
        </w:rPr>
      </w:pPr>
    </w:p>
    <w:p w14:paraId="599B0832" w14:textId="10AEEB64" w:rsidR="00612BE2" w:rsidRPr="00655A1C" w:rsidRDefault="00481A69" w:rsidP="00481A69">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Hình 24:Thanh toán bằng mã QR</w:t>
      </w:r>
    </w:p>
    <w:p w14:paraId="3D54E9AF" w14:textId="7F0C50D9" w:rsidR="00612BE2" w:rsidRPr="00655A1C" w:rsidRDefault="00612BE2" w:rsidP="00D866BB">
      <w:pPr>
        <w:spacing w:line="360" w:lineRule="auto"/>
        <w:ind w:firstLine="720"/>
        <w:jc w:val="both"/>
        <w:rPr>
          <w:rFonts w:ascii="Times New Roman" w:hAnsi="Times New Roman" w:cs="Times New Roman"/>
          <w:sz w:val="26"/>
          <w:szCs w:val="26"/>
          <w:lang w:val="vi-VN"/>
        </w:rPr>
      </w:pPr>
    </w:p>
    <w:p w14:paraId="16868334" w14:textId="0AFC0669" w:rsidR="00612BE2" w:rsidRPr="00655A1C" w:rsidRDefault="00612BE2" w:rsidP="00D866BB">
      <w:pPr>
        <w:spacing w:line="360" w:lineRule="auto"/>
        <w:ind w:firstLine="720"/>
        <w:jc w:val="both"/>
        <w:rPr>
          <w:rFonts w:ascii="Times New Roman" w:hAnsi="Times New Roman" w:cs="Times New Roman"/>
          <w:sz w:val="26"/>
          <w:szCs w:val="26"/>
          <w:lang w:val="vi-VN"/>
        </w:rPr>
      </w:pPr>
    </w:p>
    <w:p w14:paraId="018EB06E" w14:textId="62FA3610" w:rsidR="00612BE2" w:rsidRPr="00655A1C" w:rsidRDefault="00612BE2" w:rsidP="00D866BB">
      <w:pPr>
        <w:spacing w:line="360" w:lineRule="auto"/>
        <w:ind w:firstLine="720"/>
        <w:jc w:val="both"/>
        <w:rPr>
          <w:rFonts w:ascii="Times New Roman" w:hAnsi="Times New Roman" w:cs="Times New Roman"/>
          <w:sz w:val="26"/>
          <w:szCs w:val="26"/>
          <w:lang w:val="vi-VN"/>
        </w:rPr>
      </w:pPr>
    </w:p>
    <w:p w14:paraId="56C91D1A" w14:textId="77777777" w:rsidR="00612BE2" w:rsidRPr="00655A1C" w:rsidRDefault="00612BE2" w:rsidP="00D866BB">
      <w:pPr>
        <w:spacing w:line="360" w:lineRule="auto"/>
        <w:ind w:firstLine="720"/>
        <w:jc w:val="both"/>
        <w:rPr>
          <w:rFonts w:ascii="Times New Roman" w:hAnsi="Times New Roman" w:cs="Times New Roman"/>
          <w:sz w:val="26"/>
          <w:szCs w:val="26"/>
          <w:lang w:val="vi-VN"/>
        </w:rPr>
      </w:pPr>
    </w:p>
    <w:p w14:paraId="4BC5163B" w14:textId="1F6FB94D" w:rsidR="00D866BB" w:rsidRPr="00655A1C" w:rsidRDefault="00CF7C29" w:rsidP="00D866BB">
      <w:pPr>
        <w:pStyle w:val="Heading3"/>
        <w:spacing w:line="360" w:lineRule="auto"/>
        <w:rPr>
          <w:rFonts w:ascii="Times New Roman" w:hAnsi="Times New Roman" w:cs="Times New Roman"/>
          <w:b/>
          <w:color w:val="auto"/>
          <w:sz w:val="26"/>
          <w:szCs w:val="26"/>
        </w:rPr>
      </w:pPr>
      <w:bookmarkStart w:id="51" w:name="_Toc118814391"/>
      <w:r w:rsidRPr="00655A1C">
        <w:rPr>
          <w:rFonts w:ascii="Times New Roman" w:hAnsi="Times New Roman" w:cs="Times New Roman"/>
          <w:b/>
          <w:color w:val="auto"/>
          <w:sz w:val="26"/>
          <w:szCs w:val="26"/>
        </w:rPr>
        <w:t>3</w:t>
      </w:r>
      <w:r w:rsidRPr="00655A1C">
        <w:rPr>
          <w:rFonts w:ascii="Times New Roman" w:hAnsi="Times New Roman" w:cs="Times New Roman"/>
          <w:b/>
          <w:color w:val="auto"/>
          <w:sz w:val="26"/>
          <w:szCs w:val="26"/>
          <w:lang w:val="vi-VN"/>
        </w:rPr>
        <w:t>.1.2.8</w:t>
      </w:r>
      <w:r w:rsidR="00D866BB" w:rsidRPr="00655A1C">
        <w:rPr>
          <w:rFonts w:ascii="Times New Roman" w:hAnsi="Times New Roman" w:cs="Times New Roman"/>
          <w:b/>
          <w:color w:val="auto"/>
          <w:sz w:val="26"/>
          <w:szCs w:val="26"/>
          <w:lang w:val="vi-VN"/>
        </w:rPr>
        <w:t xml:space="preserve">. </w:t>
      </w:r>
      <w:r w:rsidR="00D866BB" w:rsidRPr="00655A1C">
        <w:rPr>
          <w:rFonts w:ascii="Times New Roman" w:hAnsi="Times New Roman" w:cs="Times New Roman"/>
          <w:b/>
          <w:color w:val="auto"/>
          <w:sz w:val="26"/>
          <w:szCs w:val="26"/>
        </w:rPr>
        <w:t>Đánh giá sản phẩm</w:t>
      </w:r>
      <w:bookmarkEnd w:id="51"/>
    </w:p>
    <w:p w14:paraId="62F2A41B" w14:textId="77777777" w:rsidR="00D866BB" w:rsidRPr="00655A1C" w:rsidRDefault="00D866BB">
      <w:pPr>
        <w:pStyle w:val="ListParagraph"/>
        <w:numPr>
          <w:ilvl w:val="0"/>
          <w:numId w:val="9"/>
        </w:numPr>
        <w:spacing w:line="360" w:lineRule="auto"/>
        <w:jc w:val="both"/>
        <w:rPr>
          <w:rFonts w:ascii="Times New Roman" w:hAnsi="Times New Roman" w:cs="Times New Roman"/>
          <w:sz w:val="26"/>
          <w:szCs w:val="26"/>
        </w:rPr>
      </w:pPr>
      <w:r w:rsidRPr="00655A1C">
        <w:rPr>
          <w:rFonts w:ascii="Times New Roman" w:hAnsi="Times New Roman" w:cs="Times New Roman"/>
          <w:sz w:val="26"/>
          <w:szCs w:val="26"/>
        </w:rPr>
        <w:t>Đánh giá sản phẩm là tổng hợp tất cả các đánh giá của người mua về sản phẩm sau khi đơn hàng hoàn thành. Đánh giá sản phẩm cho thấy mức độ hài lòng của người mua đối với sản phẩm và trải nghiệm mua sắm tại Shop.</w:t>
      </w:r>
    </w:p>
    <w:p w14:paraId="118E9560" w14:textId="77777777" w:rsidR="00D866BB" w:rsidRPr="00655A1C" w:rsidRDefault="00D866BB">
      <w:pPr>
        <w:pStyle w:val="ListParagraph"/>
        <w:numPr>
          <w:ilvl w:val="0"/>
          <w:numId w:val="9"/>
        </w:numPr>
        <w:spacing w:line="360" w:lineRule="auto"/>
        <w:rPr>
          <w:rFonts w:ascii="Times New Roman" w:hAnsi="Times New Roman" w:cs="Times New Roman"/>
          <w:sz w:val="26"/>
          <w:szCs w:val="26"/>
        </w:rPr>
      </w:pPr>
      <w:r w:rsidRPr="00655A1C">
        <w:rPr>
          <w:rFonts w:ascii="Times New Roman" w:hAnsi="Times New Roman" w:cs="Times New Roman"/>
          <w:sz w:val="26"/>
          <w:szCs w:val="26"/>
        </w:rPr>
        <w:t>Điều này cung cấp cho khách hàng tiềm năng một cái nhìn khách quan hơn khi muốn tìm hiểu xem sản phẩm có đáp ứng mong đợi của họ hay không.</w:t>
      </w:r>
    </w:p>
    <w:p w14:paraId="554DFADB" w14:textId="3721F3B3" w:rsidR="00612BE2" w:rsidRPr="00655A1C" w:rsidRDefault="00481A69">
      <w:pPr>
        <w:pStyle w:val="ListParagraph"/>
        <w:numPr>
          <w:ilvl w:val="0"/>
          <w:numId w:val="9"/>
        </w:numPr>
        <w:spacing w:line="360" w:lineRule="auto"/>
        <w:rPr>
          <w:rFonts w:ascii="Times New Roman" w:hAnsi="Times New Roman" w:cs="Times New Roman"/>
          <w:sz w:val="26"/>
          <w:szCs w:val="26"/>
        </w:rPr>
      </w:pPr>
      <w:r w:rsidRPr="00655A1C">
        <w:rPr>
          <w:rFonts w:ascii="Times New Roman" w:hAnsi="Times New Roman" w:cs="Times New Roman"/>
          <w:noProof/>
          <w:sz w:val="26"/>
          <w:szCs w:val="26"/>
        </w:rPr>
        <w:drawing>
          <wp:anchor distT="0" distB="0" distL="114300" distR="114300" simplePos="0" relativeHeight="251680833" behindDoc="0" locked="0" layoutInCell="1" allowOverlap="1" wp14:anchorId="5ACA11B0" wp14:editId="23088F7F">
            <wp:simplePos x="0" y="0"/>
            <wp:positionH relativeFrom="column">
              <wp:posOffset>218818</wp:posOffset>
            </wp:positionH>
            <wp:positionV relativeFrom="paragraph">
              <wp:posOffset>1072069</wp:posOffset>
            </wp:positionV>
            <wp:extent cx="5943600" cy="1280160"/>
            <wp:effectExtent l="152400" t="152400" r="361950" b="358140"/>
            <wp:wrapTopAndBottom/>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280160"/>
                    </a:xfrm>
                    <a:prstGeom prst="rect">
                      <a:avLst/>
                    </a:prstGeom>
                    <a:ln>
                      <a:noFill/>
                    </a:ln>
                    <a:effectLst>
                      <a:outerShdw blurRad="292100" dist="139700" dir="2700000" algn="tl" rotWithShape="0">
                        <a:srgbClr val="333333">
                          <a:alpha val="65000"/>
                        </a:srgbClr>
                      </a:outerShdw>
                    </a:effectLst>
                  </pic:spPr>
                </pic:pic>
              </a:graphicData>
            </a:graphic>
          </wp:anchor>
        </w:drawing>
      </w:r>
      <w:r w:rsidR="00D866BB" w:rsidRPr="00655A1C">
        <w:rPr>
          <w:rFonts w:ascii="Times New Roman" w:hAnsi="Times New Roman" w:cs="Times New Roman"/>
          <w:sz w:val="26"/>
          <w:szCs w:val="26"/>
        </w:rPr>
        <w:t>Đánh giá sản phẩm có thể dao động từ 1-5 sao và đánh giá 5 sao là tốt nhất. Người mua hàng có thể xem các xếp hạng này trong các kết quả tìm kiếm hoặc tại chi tiết bài đăng sản phẩm.</w:t>
      </w:r>
    </w:p>
    <w:p w14:paraId="20013E02" w14:textId="42E5B674" w:rsidR="00612BE2" w:rsidRPr="00655A1C" w:rsidRDefault="00481A69" w:rsidP="00481A69">
      <w:pPr>
        <w:pStyle w:val="ListParagraph"/>
        <w:spacing w:line="360" w:lineRule="auto"/>
        <w:jc w:val="center"/>
        <w:rPr>
          <w:rFonts w:ascii="Times New Roman" w:hAnsi="Times New Roman" w:cs="Times New Roman"/>
          <w:b/>
          <w:bCs/>
          <w:sz w:val="26"/>
          <w:szCs w:val="26"/>
        </w:rPr>
      </w:pPr>
      <w:r w:rsidRPr="00655A1C">
        <w:rPr>
          <w:rFonts w:ascii="Times New Roman" w:hAnsi="Times New Roman" w:cs="Times New Roman"/>
          <w:b/>
          <w:bCs/>
          <w:sz w:val="26"/>
          <w:szCs w:val="26"/>
        </w:rPr>
        <w:t>Hình 25: Đánh giá sản phẩm</w:t>
      </w:r>
    </w:p>
    <w:p w14:paraId="3120A9C2" w14:textId="598BC067" w:rsidR="00D866BB" w:rsidRPr="00655A1C" w:rsidRDefault="00CF7C29" w:rsidP="00D866BB">
      <w:pPr>
        <w:pStyle w:val="Heading3"/>
        <w:spacing w:line="360" w:lineRule="auto"/>
        <w:rPr>
          <w:rFonts w:ascii="Times New Roman" w:hAnsi="Times New Roman" w:cs="Times New Roman"/>
          <w:b/>
          <w:color w:val="auto"/>
          <w:sz w:val="26"/>
          <w:szCs w:val="26"/>
          <w:lang w:val="vi-VN"/>
        </w:rPr>
      </w:pPr>
      <w:bookmarkStart w:id="52" w:name="_Toc118814392"/>
      <w:r w:rsidRPr="00655A1C">
        <w:rPr>
          <w:rFonts w:ascii="Times New Roman" w:hAnsi="Times New Roman" w:cs="Times New Roman"/>
          <w:b/>
          <w:color w:val="auto"/>
          <w:sz w:val="26"/>
          <w:szCs w:val="26"/>
        </w:rPr>
        <w:t>3</w:t>
      </w:r>
      <w:r w:rsidRPr="00655A1C">
        <w:rPr>
          <w:rFonts w:ascii="Times New Roman" w:hAnsi="Times New Roman" w:cs="Times New Roman"/>
          <w:b/>
          <w:color w:val="auto"/>
          <w:sz w:val="26"/>
          <w:szCs w:val="26"/>
          <w:lang w:val="vi-VN"/>
        </w:rPr>
        <w:t>.1.2.9</w:t>
      </w:r>
      <w:r w:rsidR="00D866BB" w:rsidRPr="00655A1C">
        <w:rPr>
          <w:rFonts w:ascii="Times New Roman" w:hAnsi="Times New Roman" w:cs="Times New Roman"/>
          <w:b/>
          <w:color w:val="auto"/>
          <w:sz w:val="26"/>
          <w:szCs w:val="26"/>
          <w:lang w:val="vi-VN"/>
        </w:rPr>
        <w:t>. Đề xuất sản phẩm</w:t>
      </w:r>
      <w:bookmarkEnd w:id="52"/>
    </w:p>
    <w:p w14:paraId="4D1D36DE"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Giúp cho khách hàng dễ dàng tìm kiếm được các sản phẩm/ dịch vụ muốn mua, đặc biệt hữu ích khi khách hàng không nhớ chính xác tên sản phẩm đó là gì, thì chỉ việc một số chữ cái sẽ hiển thị những kết quả liên quan, từ đó chọn được sản phẩm đang tìm kiếm.</w:t>
      </w:r>
    </w:p>
    <w:p w14:paraId="74CEAFBF"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Tăng trải nghiệm của khách hàng trên website, giúp khách hàng tìm kiếm và mua sản phẩm nhanh hơn, giảm tỷ lệ thoát trang.</w:t>
      </w:r>
    </w:p>
    <w:p w14:paraId="38392F11"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Tăng tỉ lệ mua hàng đối với các sản phẩm được hiển thị cùng lúc khi tìm kiếm, khách hàng sau khi nhìn thấy có thể gợi lên sự tò mò, từ đó truy cập vào đường link sản phẩm và đưa ra quyết định mua hàng nếu sản phẩm đủ tốt.</w:t>
      </w:r>
    </w:p>
    <w:p w14:paraId="04CF829C" w14:textId="498EB25A" w:rsidR="00D866BB" w:rsidRPr="00655A1C" w:rsidRDefault="00CF7C29" w:rsidP="00D866BB">
      <w:pPr>
        <w:pStyle w:val="Heading3"/>
        <w:spacing w:line="360" w:lineRule="auto"/>
        <w:rPr>
          <w:rFonts w:ascii="Times New Roman" w:hAnsi="Times New Roman" w:cs="Times New Roman"/>
          <w:b/>
          <w:color w:val="auto"/>
          <w:sz w:val="26"/>
          <w:szCs w:val="26"/>
          <w:lang w:val="vi-VN"/>
        </w:rPr>
      </w:pPr>
      <w:bookmarkStart w:id="53" w:name="_Toc118814393"/>
      <w:r w:rsidRPr="00655A1C">
        <w:rPr>
          <w:rFonts w:ascii="Times New Roman" w:hAnsi="Times New Roman" w:cs="Times New Roman"/>
          <w:b/>
          <w:color w:val="auto"/>
          <w:sz w:val="26"/>
          <w:szCs w:val="26"/>
          <w:lang w:val="vi-VN"/>
        </w:rPr>
        <w:lastRenderedPageBreak/>
        <w:t>3.1.3.1</w:t>
      </w:r>
      <w:r w:rsidR="00D866BB" w:rsidRPr="00655A1C">
        <w:rPr>
          <w:rFonts w:ascii="Times New Roman" w:hAnsi="Times New Roman" w:cs="Times New Roman"/>
          <w:b/>
          <w:color w:val="auto"/>
          <w:sz w:val="26"/>
          <w:szCs w:val="26"/>
          <w:lang w:val="vi-VN"/>
        </w:rPr>
        <w:t>. Nút trở về đầu trang</w:t>
      </w:r>
      <w:bookmarkEnd w:id="53"/>
    </w:p>
    <w:p w14:paraId="21299099" w14:textId="4E4A189D" w:rsidR="00481A69" w:rsidRPr="00655A1C" w:rsidRDefault="00481A69"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noProof/>
          <w:sz w:val="26"/>
          <w:szCs w:val="26"/>
        </w:rPr>
        <mc:AlternateContent>
          <mc:Choice Requires="wps">
            <w:drawing>
              <wp:anchor distT="0" distB="0" distL="114300" distR="114300" simplePos="0" relativeHeight="251679809" behindDoc="0" locked="0" layoutInCell="1" allowOverlap="1" wp14:anchorId="397B288C" wp14:editId="7C712303">
                <wp:simplePos x="0" y="0"/>
                <wp:positionH relativeFrom="margin">
                  <wp:posOffset>5730960</wp:posOffset>
                </wp:positionH>
                <wp:positionV relativeFrom="paragraph">
                  <wp:posOffset>2928276</wp:posOffset>
                </wp:positionV>
                <wp:extent cx="570985" cy="1260217"/>
                <wp:effectExtent l="38100" t="19050" r="38735" b="54610"/>
                <wp:wrapNone/>
                <wp:docPr id="22" name="Straight Arrow Connector 22"/>
                <wp:cNvGraphicFramePr/>
                <a:graphic xmlns:a="http://schemas.openxmlformats.org/drawingml/2006/main">
                  <a:graphicData uri="http://schemas.microsoft.com/office/word/2010/wordprocessingShape">
                    <wps:wsp>
                      <wps:cNvCnPr/>
                      <wps:spPr>
                        <a:xfrm flipH="1">
                          <a:off x="0" y="0"/>
                          <a:ext cx="570985" cy="1260217"/>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401D9A" id="_x0000_t32" coordsize="21600,21600" o:spt="32" o:oned="t" path="m,l21600,21600e" filled="f">
                <v:path arrowok="t" fillok="f" o:connecttype="none"/>
                <o:lock v:ext="edit" shapetype="t"/>
              </v:shapetype>
              <v:shape id="Straight Arrow Connector 22" o:spid="_x0000_s1026" type="#_x0000_t32" style="position:absolute;margin-left:451.25pt;margin-top:230.55pt;width:44.95pt;height:99.25pt;flip:x;z-index:251679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" strokecolor="#00b050" strokeweight="6pt">
                <v:stroke endarrow="block" joinstyle="miter"/>
                <w10:wrap anchorx="margin"/>
              </v:shape>
            </w:pict>
          </mc:Fallback>
        </mc:AlternateContent>
      </w:r>
      <w:r w:rsidRPr="00655A1C">
        <w:rPr>
          <w:rFonts w:ascii="Times New Roman" w:hAnsi="Times New Roman" w:cs="Times New Roman"/>
          <w:noProof/>
          <w:sz w:val="26"/>
          <w:szCs w:val="26"/>
        </w:rPr>
        <w:drawing>
          <wp:anchor distT="0" distB="0" distL="114300" distR="114300" simplePos="0" relativeHeight="251677761" behindDoc="0" locked="0" layoutInCell="1" allowOverlap="1" wp14:anchorId="0244DA89" wp14:editId="5315313D">
            <wp:simplePos x="0" y="0"/>
            <wp:positionH relativeFrom="margin">
              <wp:posOffset>-20817</wp:posOffset>
            </wp:positionH>
            <wp:positionV relativeFrom="paragraph">
              <wp:posOffset>1696840</wp:posOffset>
            </wp:positionV>
            <wp:extent cx="6062980" cy="3341370"/>
            <wp:effectExtent l="152400" t="152400" r="356870" b="354330"/>
            <wp:wrapTopAndBottom/>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62980" cy="3341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00D866BB" w:rsidRPr="00655A1C">
        <w:rPr>
          <w:rFonts w:ascii="Times New Roman" w:hAnsi="Times New Roman" w:cs="Times New Roman"/>
          <w:sz w:val="26"/>
          <w:szCs w:val="26"/>
          <w:lang w:val="vi-VN"/>
        </w:rPr>
        <w:t>Khi mọi người mở xem quá nhiều sản phẩm làm cho việc  muốn trở lại đầu trang : Cho nên khi bạn muốn trở về đầu trang phải kéo chuột khá lâu. Nếu trên di động thì bạn biết phải vuốt mệt cỡ nào rồi đó. Do đó, thiết kế nút trở về đầu trang hay Back to top là một phần cơ bản của hầu hết website. Nó giúp cho người dùng dễ dàng trở về phần đầu của trang chỉ bằng một click. Mà không phải kéo thanh trượt hoặc vuốt màn hình đến mỏi tay</w:t>
      </w:r>
    </w:p>
    <w:p w14:paraId="27D24F93" w14:textId="5F791349" w:rsidR="00D866BB" w:rsidRPr="00655A1C" w:rsidRDefault="00D866BB" w:rsidP="00481A69">
      <w:pPr>
        <w:spacing w:line="360" w:lineRule="auto"/>
        <w:ind w:firstLine="720"/>
        <w:jc w:val="cente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w:t>
      </w:r>
      <w:r w:rsidR="00481A69" w:rsidRPr="00655A1C">
        <w:rPr>
          <w:rFonts w:ascii="Times New Roman" w:hAnsi="Times New Roman" w:cs="Times New Roman"/>
          <w:b/>
          <w:bCs/>
          <w:sz w:val="26"/>
          <w:szCs w:val="26"/>
          <w:lang w:val="vi-VN"/>
        </w:rPr>
        <w:t>Hình 26: Nút Trở về đầu trang</w:t>
      </w:r>
    </w:p>
    <w:p w14:paraId="4A437705" w14:textId="79613A16" w:rsidR="00D866BB" w:rsidRPr="00655A1C" w:rsidRDefault="00CF7C29" w:rsidP="00D866BB">
      <w:pPr>
        <w:pStyle w:val="Heading3"/>
        <w:spacing w:line="360" w:lineRule="auto"/>
        <w:rPr>
          <w:rFonts w:ascii="Times New Roman" w:hAnsi="Times New Roman" w:cs="Times New Roman"/>
          <w:b/>
          <w:color w:val="auto"/>
          <w:sz w:val="26"/>
          <w:szCs w:val="26"/>
          <w:lang w:val="vi-VN"/>
        </w:rPr>
      </w:pPr>
      <w:bookmarkStart w:id="54" w:name="_Toc118814394"/>
      <w:r w:rsidRPr="00655A1C">
        <w:rPr>
          <w:rFonts w:ascii="Times New Roman" w:hAnsi="Times New Roman" w:cs="Times New Roman"/>
          <w:b/>
          <w:color w:val="auto"/>
          <w:sz w:val="26"/>
          <w:szCs w:val="26"/>
          <w:lang w:val="vi-VN"/>
        </w:rPr>
        <w:t>3.1.3.2</w:t>
      </w:r>
      <w:r w:rsidR="00D866BB" w:rsidRPr="00655A1C">
        <w:rPr>
          <w:rFonts w:ascii="Times New Roman" w:hAnsi="Times New Roman" w:cs="Times New Roman"/>
          <w:b/>
          <w:color w:val="auto"/>
          <w:sz w:val="26"/>
          <w:szCs w:val="26"/>
          <w:lang w:val="vi-VN"/>
        </w:rPr>
        <w:t>. Thêm sản phẩm yêu thích</w:t>
      </w:r>
      <w:bookmarkEnd w:id="54"/>
    </w:p>
    <w:p w14:paraId="1939D2A3"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Thêm sản phẩm vào mục yêu thích là một tính năng cần thiết cho trang bán hàng. Khách hàng khi xem sản phẩm có nhu cầu xem lại sau chứ không mua liền thì sẽ đưa vào yêu thích.</w:t>
      </w:r>
    </w:p>
    <w:p w14:paraId="5A526632" w14:textId="2CA5F58E" w:rsidR="00D866BB" w:rsidRPr="00655A1C" w:rsidRDefault="00CF7C29" w:rsidP="00D866BB">
      <w:pPr>
        <w:pStyle w:val="Heading3"/>
        <w:spacing w:line="360" w:lineRule="auto"/>
        <w:rPr>
          <w:rFonts w:ascii="Times New Roman" w:hAnsi="Times New Roman" w:cs="Times New Roman"/>
          <w:b/>
          <w:color w:val="auto"/>
          <w:sz w:val="26"/>
          <w:szCs w:val="26"/>
          <w:lang w:val="vi-VN"/>
        </w:rPr>
      </w:pPr>
      <w:bookmarkStart w:id="55" w:name="_Toc118814395"/>
      <w:r w:rsidRPr="00655A1C">
        <w:rPr>
          <w:rFonts w:ascii="Times New Roman" w:hAnsi="Times New Roman" w:cs="Times New Roman"/>
          <w:b/>
          <w:color w:val="auto"/>
          <w:sz w:val="26"/>
          <w:szCs w:val="26"/>
          <w:lang w:val="vi-VN"/>
        </w:rPr>
        <w:lastRenderedPageBreak/>
        <w:t>3.1.3.3</w:t>
      </w:r>
      <w:r w:rsidR="00D866BB" w:rsidRPr="00655A1C">
        <w:rPr>
          <w:rFonts w:ascii="Times New Roman" w:hAnsi="Times New Roman" w:cs="Times New Roman"/>
          <w:b/>
          <w:color w:val="auto"/>
          <w:sz w:val="26"/>
          <w:szCs w:val="26"/>
          <w:lang w:val="vi-VN"/>
        </w:rPr>
        <w:t>. Xóa sản phẩm yêu thích</w:t>
      </w:r>
      <w:bookmarkEnd w:id="55"/>
    </w:p>
    <w:p w14:paraId="262761BC"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Xóa sản phẩm trong mục yêu thích là một tính năng cần thiết cho trang bán hàng. Khách hàng khi xem sản phẩm đã chọn thích trước , mà giờ không thích nữa , không có nhu cầu ,hoặc không cần thiết nữa thì sẽ xóa khỏi mục yêu thích.</w:t>
      </w:r>
    </w:p>
    <w:p w14:paraId="4FDD2D68" w14:textId="264B8792" w:rsidR="00D866BB" w:rsidRPr="00655A1C" w:rsidRDefault="00D866BB" w:rsidP="00D866BB">
      <w:pPr>
        <w:pStyle w:val="Heading3"/>
        <w:spacing w:line="360" w:lineRule="auto"/>
        <w:rPr>
          <w:rFonts w:ascii="Times New Roman" w:hAnsi="Times New Roman" w:cs="Times New Roman"/>
          <w:b/>
          <w:sz w:val="26"/>
          <w:szCs w:val="26"/>
          <w:lang w:val="vi-VN"/>
        </w:rPr>
      </w:pPr>
      <w:r w:rsidRPr="00655A1C">
        <w:rPr>
          <w:rFonts w:ascii="Times New Roman" w:hAnsi="Times New Roman" w:cs="Times New Roman"/>
          <w:b/>
          <w:sz w:val="26"/>
          <w:szCs w:val="26"/>
          <w:lang w:val="vi-VN"/>
        </w:rPr>
        <w:t>  </w:t>
      </w:r>
      <w:bookmarkStart w:id="56" w:name="_Toc118814396"/>
      <w:r w:rsidR="00CF7C29" w:rsidRPr="00655A1C">
        <w:rPr>
          <w:rFonts w:ascii="Times New Roman" w:hAnsi="Times New Roman" w:cs="Times New Roman"/>
          <w:b/>
          <w:color w:val="auto"/>
          <w:sz w:val="26"/>
          <w:szCs w:val="26"/>
          <w:lang w:val="vi-VN"/>
        </w:rPr>
        <w:t>3.1.3.4</w:t>
      </w:r>
      <w:r w:rsidRPr="00655A1C">
        <w:rPr>
          <w:rFonts w:ascii="Times New Roman" w:hAnsi="Times New Roman" w:cs="Times New Roman"/>
          <w:b/>
          <w:color w:val="auto"/>
          <w:sz w:val="26"/>
          <w:szCs w:val="26"/>
          <w:lang w:val="vi-VN"/>
        </w:rPr>
        <w:t>. Thêm vào giỏ hàng</w:t>
      </w:r>
      <w:bookmarkEnd w:id="56"/>
    </w:p>
    <w:p w14:paraId="7323CCE3" w14:textId="77777777" w:rsidR="00D866BB" w:rsidRPr="00655A1C" w:rsidRDefault="00D866BB" w:rsidP="00D866BB">
      <w:pPr>
        <w:spacing w:line="360" w:lineRule="auto"/>
        <w:ind w:firstLine="720"/>
        <w:jc w:val="both"/>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Giỏ hàng trên </w:t>
      </w:r>
      <w:hyperlink r:id="rId63" w:history="1">
        <w:r w:rsidRPr="00655A1C">
          <w:rPr>
            <w:rStyle w:val="Hyperlink"/>
            <w:rFonts w:ascii="Times New Roman" w:hAnsi="Times New Roman" w:cs="Times New Roman"/>
            <w:color w:val="auto"/>
            <w:sz w:val="26"/>
            <w:szCs w:val="26"/>
            <w:u w:val="none"/>
            <w:lang w:val="vi-VN"/>
          </w:rPr>
          <w:t>trang web bán hàng online</w:t>
        </w:r>
      </w:hyperlink>
      <w:r w:rsidRPr="00655A1C">
        <w:rPr>
          <w:rFonts w:ascii="Times New Roman" w:hAnsi="Times New Roman" w:cs="Times New Roman"/>
          <w:sz w:val="26"/>
          <w:szCs w:val="26"/>
          <w:lang w:val="vi-VN"/>
        </w:rPr>
        <w:t xml:space="preserve"> là tính năng tạo điều kiện thuận lợi cho việc mua sản phẩm hoặc dịch vụ của khách hàng. Tính năng này cho phép khách hàng thanh toán trực tuyến và cung cấp thông tin cho doanh nghiệp, bộ xử lý thanh toán và các bên khác (nếu có). Khi khách hàng truy cập vào website bán hàng, giỏ hàng lúc này sẽ trống. Khách hàng sẽ xem các sản phẩm, cho vào giỏ hàng và đi đến quá trình thanh toán. </w:t>
      </w:r>
    </w:p>
    <w:p w14:paraId="646EA03E" w14:textId="3E11C258" w:rsidR="00222F79" w:rsidRPr="00655A1C" w:rsidRDefault="00D34BC3" w:rsidP="00B32357">
      <w:pPr>
        <w:rPr>
          <w:rFonts w:ascii="Times New Roman" w:hAnsi="Times New Roman" w:cs="Times New Roman"/>
          <w:b/>
          <w:sz w:val="26"/>
          <w:szCs w:val="26"/>
          <w:lang w:val="vi-VN"/>
        </w:rPr>
      </w:pPr>
      <w:r w:rsidRPr="00655A1C">
        <w:rPr>
          <w:rFonts w:ascii="Times New Roman" w:hAnsi="Times New Roman" w:cs="Times New Roman"/>
          <w:noProof/>
          <w:sz w:val="26"/>
          <w:szCs w:val="26"/>
        </w:rPr>
        <w:drawing>
          <wp:inline distT="0" distB="0" distL="0" distR="0" wp14:anchorId="4A598CA6" wp14:editId="014E52EC">
            <wp:extent cx="5943600" cy="1601470"/>
            <wp:effectExtent l="152400" t="152400" r="361950" b="36068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low confidence"/>
                    <pic:cNvPicPr/>
                  </pic:nvPicPr>
                  <pic:blipFill>
                    <a:blip r:embed="rId56"/>
                    <a:stretch>
                      <a:fillRect/>
                    </a:stretch>
                  </pic:blipFill>
                  <pic:spPr>
                    <a:xfrm>
                      <a:off x="0" y="0"/>
                      <a:ext cx="5943600" cy="1601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BF8FD4" w14:textId="5943B4E9" w:rsidR="00614920" w:rsidRPr="00655A1C" w:rsidRDefault="00481A69" w:rsidP="00481A69">
      <w:pPr>
        <w:jc w:val="center"/>
        <w:rPr>
          <w:rFonts w:ascii="Times New Roman" w:hAnsi="Times New Roman" w:cs="Times New Roman"/>
          <w:b/>
          <w:sz w:val="26"/>
          <w:szCs w:val="26"/>
          <w:lang w:val="vi-VN"/>
        </w:rPr>
      </w:pPr>
      <w:r w:rsidRPr="00655A1C">
        <w:rPr>
          <w:rFonts w:ascii="Times New Roman" w:hAnsi="Times New Roman" w:cs="Times New Roman"/>
          <w:b/>
          <w:sz w:val="26"/>
          <w:szCs w:val="26"/>
          <w:lang w:val="vi-VN"/>
        </w:rPr>
        <w:t>Hình 27:Thêm vào giỏ hàng</w:t>
      </w:r>
    </w:p>
    <w:p w14:paraId="57653B99" w14:textId="175BBBE3" w:rsidR="00374ECB" w:rsidRPr="00655A1C" w:rsidRDefault="00374ECB" w:rsidP="00374ECB">
      <w:pPr>
        <w:pStyle w:val="Caption"/>
        <w:jc w:val="center"/>
        <w:rPr>
          <w:rFonts w:ascii="Times New Roman" w:hAnsi="Times New Roman" w:cs="Times New Roman"/>
          <w:b/>
          <w:bCs/>
          <w:i w:val="0"/>
          <w:iCs w:val="0"/>
          <w:color w:val="auto"/>
          <w:sz w:val="26"/>
          <w:szCs w:val="26"/>
          <w:lang w:val="vi-VN"/>
        </w:rPr>
      </w:pPr>
    </w:p>
    <w:p w14:paraId="3543B8A0" w14:textId="020E9EB5" w:rsidR="00FC0E0A" w:rsidRPr="00655A1C" w:rsidRDefault="00FC0E0A" w:rsidP="00FC0E0A">
      <w:pPr>
        <w:rPr>
          <w:rFonts w:ascii="Times New Roman" w:hAnsi="Times New Roman" w:cs="Times New Roman"/>
          <w:lang w:val="vi-VN"/>
        </w:rPr>
      </w:pPr>
    </w:p>
    <w:p w14:paraId="05EB2B4C" w14:textId="29E8B62A" w:rsidR="00FC0E0A" w:rsidRPr="00655A1C" w:rsidRDefault="00FC0E0A" w:rsidP="00FC0E0A">
      <w:pPr>
        <w:rPr>
          <w:rFonts w:ascii="Times New Roman" w:hAnsi="Times New Roman" w:cs="Times New Roman"/>
          <w:lang w:val="vi-VN"/>
        </w:rPr>
      </w:pPr>
    </w:p>
    <w:p w14:paraId="5FD2D366" w14:textId="78AD3978" w:rsidR="00F955F5" w:rsidRPr="00655A1C" w:rsidRDefault="00F955F5" w:rsidP="00F955F5">
      <w:pPr>
        <w:pStyle w:val="ListParagraph"/>
        <w:ind w:left="1080"/>
        <w:rPr>
          <w:rFonts w:ascii="Times New Roman" w:hAnsi="Times New Roman" w:cs="Times New Roman"/>
          <w:b/>
          <w:color w:val="4472C4" w:themeColor="accent1"/>
          <w:sz w:val="26"/>
          <w:szCs w:val="26"/>
          <w:lang w:val="vi-VN"/>
        </w:rPr>
      </w:pPr>
    </w:p>
    <w:p w14:paraId="63071EAD" w14:textId="77777777" w:rsidR="00386218" w:rsidRPr="00655A1C" w:rsidRDefault="002F6465" w:rsidP="00D063B5">
      <w:pPr>
        <w:pStyle w:val="Heading1"/>
        <w:jc w:val="center"/>
        <w:rPr>
          <w:bCs w:val="0"/>
          <w:color w:val="4472C4" w:themeColor="accent1"/>
          <w:sz w:val="26"/>
          <w:szCs w:val="26"/>
          <w:lang w:val="vi-VN"/>
        </w:rPr>
      </w:pPr>
      <w:bookmarkStart w:id="57" w:name="_Toc118814397"/>
      <w:r w:rsidRPr="00655A1C">
        <w:rPr>
          <w:bCs w:val="0"/>
          <w:color w:val="4472C4" w:themeColor="accent1"/>
          <w:sz w:val="26"/>
          <w:szCs w:val="26"/>
          <w:lang w:val="vi-VN"/>
        </w:rPr>
        <w:t xml:space="preserve">CHƯƠNG 3: </w:t>
      </w:r>
      <w:r w:rsidR="008C4258" w:rsidRPr="00655A1C">
        <w:rPr>
          <w:bCs w:val="0"/>
          <w:color w:val="4472C4" w:themeColor="accent1"/>
          <w:sz w:val="26"/>
          <w:szCs w:val="26"/>
          <w:lang w:val="vi-VN"/>
        </w:rPr>
        <w:t>GIAO DIỆN</w:t>
      </w:r>
      <w:r w:rsidR="00386218" w:rsidRPr="00655A1C">
        <w:rPr>
          <w:bCs w:val="0"/>
          <w:color w:val="4472C4" w:themeColor="accent1"/>
          <w:sz w:val="26"/>
          <w:szCs w:val="26"/>
          <w:lang w:val="vi-VN"/>
        </w:rPr>
        <w:t xml:space="preserve"> VÀ CHỨC NĂNG CỦA WEBSITE</w:t>
      </w:r>
      <w:bookmarkEnd w:id="57"/>
    </w:p>
    <w:p w14:paraId="2704798D" w14:textId="20ECBEBB" w:rsidR="002B6604" w:rsidRPr="00655A1C" w:rsidRDefault="00386218" w:rsidP="009A6C82">
      <w:pPr>
        <w:pStyle w:val="Heading2"/>
        <w:rPr>
          <w:rFonts w:ascii="Times New Roman" w:hAnsi="Times New Roman" w:cs="Times New Roman"/>
          <w:b/>
          <w:color w:val="auto"/>
          <w:lang w:val="vi-VN"/>
        </w:rPr>
      </w:pPr>
      <w:bookmarkStart w:id="58" w:name="_Toc118814398"/>
      <w:r w:rsidRPr="00655A1C">
        <w:rPr>
          <w:rFonts w:ascii="Times New Roman" w:hAnsi="Times New Roman" w:cs="Times New Roman"/>
          <w:b/>
          <w:color w:val="auto"/>
          <w:lang w:val="vi-VN"/>
        </w:rPr>
        <w:lastRenderedPageBreak/>
        <w:t>3.1. Giao diện và chức năng của admin (người quản trị</w:t>
      </w:r>
      <w:r w:rsidR="00F955F5" w:rsidRPr="00655A1C">
        <w:rPr>
          <w:rFonts w:ascii="Times New Roman" w:hAnsi="Times New Roman" w:cs="Times New Roman"/>
          <w:b/>
          <w:color w:val="auto"/>
          <w:lang w:val="vi-VN"/>
        </w:rPr>
        <w:t>)</w:t>
      </w:r>
      <w:bookmarkEnd w:id="58"/>
    </w:p>
    <w:p w14:paraId="22F05B84" w14:textId="63570837" w:rsidR="005857F2" w:rsidRPr="00655A1C" w:rsidRDefault="00D053D1" w:rsidP="002F7885">
      <w:pPr>
        <w:pStyle w:val="ListParagraph"/>
        <w:ind w:left="1800"/>
        <w:rPr>
          <w:rFonts w:ascii="Times New Roman" w:hAnsi="Times New Roman" w:cs="Times New Roman"/>
          <w:sz w:val="26"/>
          <w:szCs w:val="26"/>
          <w:lang w:val="vi-VN"/>
        </w:rPr>
      </w:pPr>
      <w:r w:rsidRPr="00655A1C">
        <w:rPr>
          <w:rFonts w:ascii="Times New Roman" w:hAnsi="Times New Roman" w:cs="Times New Roman"/>
          <w:bCs/>
          <w:noProof/>
          <w:sz w:val="26"/>
          <w:szCs w:val="26"/>
          <w:lang w:val="vi-VN"/>
        </w:rPr>
        <w:drawing>
          <wp:anchor distT="0" distB="0" distL="114300" distR="114300" simplePos="0" relativeHeight="251658240" behindDoc="1" locked="0" layoutInCell="1" allowOverlap="1" wp14:anchorId="293C8C35" wp14:editId="5BC761B5">
            <wp:simplePos x="0" y="0"/>
            <wp:positionH relativeFrom="page">
              <wp:posOffset>184832</wp:posOffset>
            </wp:positionH>
            <wp:positionV relativeFrom="paragraph">
              <wp:posOffset>259841</wp:posOffset>
            </wp:positionV>
            <wp:extent cx="7353046" cy="4443531"/>
            <wp:effectExtent l="152400" t="152400" r="362585" b="357505"/>
            <wp:wrapSquare wrapText="bothSides"/>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53046" cy="44435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E9AEEB" w14:textId="77777777" w:rsidR="005857F2" w:rsidRPr="00655A1C" w:rsidRDefault="005857F2" w:rsidP="002F7885">
      <w:pPr>
        <w:pStyle w:val="ListParagraph"/>
        <w:ind w:left="1800"/>
        <w:rPr>
          <w:rFonts w:ascii="Times New Roman" w:hAnsi="Times New Roman" w:cs="Times New Roman"/>
          <w:sz w:val="26"/>
          <w:szCs w:val="26"/>
          <w:lang w:val="vi-VN"/>
        </w:rPr>
      </w:pPr>
    </w:p>
    <w:p w14:paraId="7F2D02EA" w14:textId="77777777" w:rsidR="005857F2" w:rsidRPr="00655A1C" w:rsidRDefault="005857F2" w:rsidP="002F7885">
      <w:pPr>
        <w:pStyle w:val="ListParagraph"/>
        <w:ind w:left="1800"/>
        <w:rPr>
          <w:rFonts w:ascii="Times New Roman" w:hAnsi="Times New Roman" w:cs="Times New Roman"/>
          <w:sz w:val="26"/>
          <w:szCs w:val="26"/>
          <w:lang w:val="vi-VN"/>
        </w:rPr>
      </w:pPr>
    </w:p>
    <w:p w14:paraId="329C5473" w14:textId="77777777" w:rsidR="005857F2" w:rsidRPr="00655A1C" w:rsidRDefault="005857F2" w:rsidP="002F7885">
      <w:pPr>
        <w:pStyle w:val="ListParagraph"/>
        <w:ind w:left="1800"/>
        <w:rPr>
          <w:rFonts w:ascii="Times New Roman" w:hAnsi="Times New Roman" w:cs="Times New Roman"/>
          <w:sz w:val="26"/>
          <w:szCs w:val="26"/>
          <w:lang w:val="vi-VN"/>
        </w:rPr>
      </w:pPr>
    </w:p>
    <w:p w14:paraId="3CCFECA5" w14:textId="11DEB08F" w:rsidR="005857F2" w:rsidRPr="00655A1C" w:rsidRDefault="00374ECB" w:rsidP="00374ECB">
      <w:pPr>
        <w:pStyle w:val="Caption"/>
        <w:jc w:val="center"/>
        <w:rPr>
          <w:rFonts w:ascii="Times New Roman" w:hAnsi="Times New Roman" w:cs="Times New Roman"/>
          <w:b/>
          <w:i w:val="0"/>
          <w:color w:val="auto"/>
          <w:sz w:val="26"/>
          <w:szCs w:val="26"/>
          <w:lang w:val="vi-VN"/>
        </w:rPr>
      </w:pPr>
      <w:bookmarkStart w:id="59" w:name="_Toc104330872"/>
      <w:bookmarkStart w:id="60" w:name="_Toc104331046"/>
      <w:bookmarkStart w:id="61" w:name="_Toc118733890"/>
      <w:r w:rsidRPr="00655A1C">
        <w:rPr>
          <w:rFonts w:ascii="Times New Roman" w:hAnsi="Times New Roman" w:cs="Times New Roman"/>
          <w:b/>
          <w:bCs/>
          <w:i w:val="0"/>
          <w:iCs w:val="0"/>
          <w:color w:val="auto"/>
          <w:sz w:val="26"/>
          <w:szCs w:val="26"/>
          <w:lang w:val="vi-VN"/>
        </w:rPr>
        <w:t xml:space="preserve">Hình </w:t>
      </w:r>
      <w:r w:rsidR="00481A69" w:rsidRPr="00655A1C">
        <w:rPr>
          <w:rFonts w:ascii="Times New Roman" w:hAnsi="Times New Roman" w:cs="Times New Roman"/>
          <w:b/>
          <w:bCs/>
          <w:i w:val="0"/>
          <w:iCs w:val="0"/>
          <w:color w:val="auto"/>
          <w:sz w:val="26"/>
          <w:szCs w:val="26"/>
          <w:lang w:val="vi-VN"/>
        </w:rPr>
        <w:t>28:</w:t>
      </w:r>
      <w:r w:rsidRPr="00655A1C">
        <w:rPr>
          <w:rFonts w:ascii="Times New Roman" w:hAnsi="Times New Roman" w:cs="Times New Roman"/>
          <w:b/>
          <w:bCs/>
          <w:i w:val="0"/>
          <w:iCs w:val="0"/>
          <w:color w:val="auto"/>
          <w:sz w:val="26"/>
          <w:szCs w:val="26"/>
          <w:lang w:val="vi-VN"/>
        </w:rPr>
        <w:t xml:space="preserve"> Giao diện tổng quan của Admin</w:t>
      </w:r>
      <w:bookmarkEnd w:id="59"/>
      <w:bookmarkEnd w:id="60"/>
      <w:bookmarkEnd w:id="61"/>
    </w:p>
    <w:p w14:paraId="5CAA2529" w14:textId="77777777" w:rsidR="005857F2" w:rsidRPr="00655A1C" w:rsidRDefault="005857F2" w:rsidP="002F7885">
      <w:pPr>
        <w:pStyle w:val="ListParagraph"/>
        <w:ind w:left="1800"/>
        <w:rPr>
          <w:rFonts w:ascii="Times New Roman" w:hAnsi="Times New Roman" w:cs="Times New Roman"/>
          <w:sz w:val="26"/>
          <w:szCs w:val="26"/>
          <w:lang w:val="vi-VN"/>
        </w:rPr>
      </w:pPr>
    </w:p>
    <w:p w14:paraId="53AE89A2" w14:textId="77777777" w:rsidR="005857F2" w:rsidRPr="00655A1C" w:rsidRDefault="005857F2" w:rsidP="002F7885">
      <w:pPr>
        <w:pStyle w:val="ListParagraph"/>
        <w:ind w:left="1800"/>
        <w:rPr>
          <w:rFonts w:ascii="Times New Roman" w:hAnsi="Times New Roman" w:cs="Times New Roman"/>
          <w:sz w:val="26"/>
          <w:szCs w:val="26"/>
          <w:lang w:val="vi-VN"/>
        </w:rPr>
      </w:pPr>
    </w:p>
    <w:p w14:paraId="3FCF11C4" w14:textId="77777777" w:rsidR="005857F2" w:rsidRPr="00655A1C" w:rsidRDefault="005857F2" w:rsidP="002F7885">
      <w:pPr>
        <w:pStyle w:val="ListParagraph"/>
        <w:ind w:left="1800"/>
        <w:rPr>
          <w:rFonts w:ascii="Times New Roman" w:hAnsi="Times New Roman" w:cs="Times New Roman"/>
          <w:sz w:val="26"/>
          <w:szCs w:val="26"/>
          <w:lang w:val="vi-VN"/>
        </w:rPr>
      </w:pPr>
    </w:p>
    <w:p w14:paraId="67ABB244" w14:textId="77777777" w:rsidR="005857F2" w:rsidRPr="00655A1C" w:rsidRDefault="005857F2" w:rsidP="002F7885">
      <w:pPr>
        <w:pStyle w:val="ListParagraph"/>
        <w:ind w:left="1800"/>
        <w:rPr>
          <w:rFonts w:ascii="Times New Roman" w:hAnsi="Times New Roman" w:cs="Times New Roman"/>
          <w:sz w:val="26"/>
          <w:szCs w:val="26"/>
          <w:lang w:val="vi-VN"/>
        </w:rPr>
      </w:pPr>
    </w:p>
    <w:p w14:paraId="759A3BAD" w14:textId="7DDAFB75" w:rsidR="005857F2" w:rsidRPr="00655A1C" w:rsidRDefault="005857F2" w:rsidP="00D053D1">
      <w:pPr>
        <w:rPr>
          <w:rFonts w:ascii="Times New Roman" w:hAnsi="Times New Roman" w:cs="Times New Roman"/>
          <w:sz w:val="26"/>
          <w:szCs w:val="26"/>
          <w:lang w:val="vi-VN"/>
        </w:rPr>
      </w:pPr>
    </w:p>
    <w:p w14:paraId="73C101D1" w14:textId="3252C601" w:rsidR="005857F2" w:rsidRPr="00655A1C" w:rsidRDefault="005857F2" w:rsidP="00416632">
      <w:pPr>
        <w:rPr>
          <w:rFonts w:ascii="Times New Roman" w:hAnsi="Times New Roman" w:cs="Times New Roman"/>
          <w:sz w:val="26"/>
          <w:szCs w:val="26"/>
          <w:lang w:val="vi-VN"/>
        </w:rPr>
      </w:pPr>
    </w:p>
    <w:p w14:paraId="72628802" w14:textId="77777777" w:rsidR="00655A1C" w:rsidRPr="00655A1C" w:rsidRDefault="00655A1C" w:rsidP="00416632">
      <w:pPr>
        <w:rPr>
          <w:rFonts w:ascii="Times New Roman" w:hAnsi="Times New Roman" w:cs="Times New Roman"/>
          <w:sz w:val="26"/>
          <w:szCs w:val="26"/>
          <w:lang w:val="vi-VN"/>
        </w:rPr>
      </w:pPr>
    </w:p>
    <w:p w14:paraId="354F6CB5" w14:textId="242C834D" w:rsidR="008C5A83" w:rsidRPr="00655A1C" w:rsidRDefault="008C5A83">
      <w:pPr>
        <w:pStyle w:val="ListParagraph"/>
        <w:numPr>
          <w:ilvl w:val="2"/>
          <w:numId w:val="10"/>
        </w:numPr>
        <w:outlineLvl w:val="2"/>
        <w:rPr>
          <w:rFonts w:ascii="Times New Roman" w:hAnsi="Times New Roman" w:cs="Times New Roman"/>
          <w:b/>
          <w:bCs/>
          <w:sz w:val="26"/>
          <w:szCs w:val="26"/>
          <w:lang w:val="vi-VN"/>
        </w:rPr>
      </w:pPr>
      <w:bookmarkStart w:id="62" w:name="_Toc118814399"/>
      <w:r w:rsidRPr="00655A1C">
        <w:rPr>
          <w:rFonts w:ascii="Times New Roman" w:hAnsi="Times New Roman" w:cs="Times New Roman"/>
          <w:b/>
          <w:bCs/>
          <w:sz w:val="26"/>
          <w:szCs w:val="26"/>
        </w:rPr>
        <w:lastRenderedPageBreak/>
        <w:t>Doanh thu tháng</w:t>
      </w:r>
      <w:r w:rsidR="00201402" w:rsidRPr="00655A1C">
        <w:rPr>
          <w:rFonts w:ascii="Times New Roman" w:hAnsi="Times New Roman" w:cs="Times New Roman"/>
          <w:b/>
          <w:bCs/>
          <w:sz w:val="26"/>
          <w:szCs w:val="26"/>
        </w:rPr>
        <w:t>,</w:t>
      </w:r>
      <w:r w:rsidR="005857F2" w:rsidRPr="00655A1C">
        <w:rPr>
          <w:rFonts w:ascii="Times New Roman" w:hAnsi="Times New Roman" w:cs="Times New Roman"/>
          <w:b/>
          <w:bCs/>
          <w:sz w:val="26"/>
          <w:szCs w:val="26"/>
        </w:rPr>
        <w:t xml:space="preserve"> </w:t>
      </w:r>
      <w:r w:rsidR="00201402" w:rsidRPr="00655A1C">
        <w:rPr>
          <w:rFonts w:ascii="Times New Roman" w:hAnsi="Times New Roman" w:cs="Times New Roman"/>
          <w:b/>
          <w:bCs/>
          <w:sz w:val="26"/>
          <w:szCs w:val="26"/>
        </w:rPr>
        <w:t>năm</w:t>
      </w:r>
      <w:bookmarkEnd w:id="62"/>
    </w:p>
    <w:p w14:paraId="28FEE593" w14:textId="68623ECA" w:rsidR="00227A6A" w:rsidRPr="00655A1C" w:rsidRDefault="00227A6A" w:rsidP="00227A6A">
      <w:pPr>
        <w:pStyle w:val="ListParagraph"/>
        <w:ind w:left="1800"/>
        <w:rPr>
          <w:rFonts w:ascii="Times New Roman" w:hAnsi="Times New Roman" w:cs="Times New Roman"/>
          <w:bCs/>
          <w:sz w:val="26"/>
          <w:szCs w:val="26"/>
          <w:lang w:val="vi-VN"/>
        </w:rPr>
      </w:pPr>
    </w:p>
    <w:p w14:paraId="603B9972" w14:textId="0A65CEF7" w:rsidR="002F7885" w:rsidRPr="00655A1C" w:rsidRDefault="005857F2" w:rsidP="002F7885">
      <w:pPr>
        <w:pStyle w:val="ListParagraph"/>
        <w:ind w:left="1800"/>
        <w:rPr>
          <w:rFonts w:ascii="Times New Roman" w:hAnsi="Times New Roman" w:cs="Times New Roman"/>
          <w:bCs/>
          <w:sz w:val="26"/>
          <w:szCs w:val="26"/>
          <w:lang w:val="vi-VN"/>
        </w:rPr>
      </w:pPr>
      <w:r w:rsidRPr="00655A1C">
        <w:rPr>
          <w:rFonts w:ascii="Times New Roman" w:hAnsi="Times New Roman" w:cs="Times New Roman"/>
          <w:bCs/>
          <w:noProof/>
          <w:sz w:val="26"/>
          <w:szCs w:val="26"/>
          <w:lang w:val="vi-VN"/>
        </w:rPr>
        <w:drawing>
          <wp:anchor distT="0" distB="0" distL="114300" distR="114300" simplePos="0" relativeHeight="251658241" behindDoc="1" locked="0" layoutInCell="1" allowOverlap="1" wp14:anchorId="00131C51" wp14:editId="5D32C47C">
            <wp:simplePos x="0" y="0"/>
            <wp:positionH relativeFrom="margin">
              <wp:align>center</wp:align>
            </wp:positionH>
            <wp:positionV relativeFrom="paragraph">
              <wp:posOffset>357921</wp:posOffset>
            </wp:positionV>
            <wp:extent cx="7444105" cy="1631950"/>
            <wp:effectExtent l="152400" t="152400" r="366395" b="368300"/>
            <wp:wrapTight wrapText="bothSides">
              <wp:wrapPolygon edited="0">
                <wp:start x="221" y="-2017"/>
                <wp:lineTo x="-442" y="-1513"/>
                <wp:lineTo x="-387" y="22945"/>
                <wp:lineTo x="497" y="25718"/>
                <wp:lineTo x="553" y="26223"/>
                <wp:lineTo x="21613" y="26223"/>
                <wp:lineTo x="21668" y="25718"/>
                <wp:lineTo x="22553" y="22945"/>
                <wp:lineTo x="22608" y="2521"/>
                <wp:lineTo x="21945" y="-1261"/>
                <wp:lineTo x="21889" y="-2017"/>
                <wp:lineTo x="221" y="-2017"/>
              </wp:wrapPolygon>
            </wp:wrapTight>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444105" cy="1631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52D63A" w14:textId="27280F54" w:rsidR="002F7885" w:rsidRPr="00655A1C" w:rsidRDefault="00374ECB" w:rsidP="00374ECB">
      <w:pPr>
        <w:pStyle w:val="Caption"/>
        <w:jc w:val="center"/>
        <w:rPr>
          <w:rFonts w:ascii="Times New Roman" w:hAnsi="Times New Roman" w:cs="Times New Roman"/>
          <w:b/>
          <w:i w:val="0"/>
          <w:color w:val="auto"/>
          <w:sz w:val="26"/>
          <w:szCs w:val="26"/>
          <w:lang w:val="vi-VN"/>
        </w:rPr>
      </w:pPr>
      <w:bookmarkStart w:id="63" w:name="_Toc104330873"/>
      <w:bookmarkStart w:id="64" w:name="_Toc104331047"/>
      <w:bookmarkStart w:id="65" w:name="_Toc118733891"/>
      <w:r w:rsidRPr="00655A1C">
        <w:rPr>
          <w:rFonts w:ascii="Times New Roman" w:hAnsi="Times New Roman" w:cs="Times New Roman"/>
          <w:b/>
          <w:bCs/>
          <w:i w:val="0"/>
          <w:iCs w:val="0"/>
          <w:color w:val="auto"/>
          <w:sz w:val="26"/>
          <w:szCs w:val="26"/>
          <w:lang w:val="vi-VN"/>
        </w:rPr>
        <w:t xml:space="preserve">Hình </w:t>
      </w:r>
      <w:r w:rsidR="00481A69" w:rsidRPr="00655A1C">
        <w:rPr>
          <w:rFonts w:ascii="Times New Roman" w:hAnsi="Times New Roman" w:cs="Times New Roman"/>
          <w:b/>
          <w:bCs/>
          <w:i w:val="0"/>
          <w:iCs w:val="0"/>
          <w:color w:val="auto"/>
          <w:sz w:val="26"/>
          <w:szCs w:val="26"/>
          <w:lang w:val="vi-VN"/>
        </w:rPr>
        <w:t>29:</w:t>
      </w:r>
      <w:r w:rsidRPr="00655A1C">
        <w:rPr>
          <w:rFonts w:ascii="Times New Roman" w:hAnsi="Times New Roman" w:cs="Times New Roman"/>
          <w:b/>
          <w:bCs/>
          <w:i w:val="0"/>
          <w:iCs w:val="0"/>
          <w:color w:val="auto"/>
          <w:sz w:val="26"/>
          <w:szCs w:val="26"/>
          <w:lang w:val="vi-VN"/>
        </w:rPr>
        <w:t xml:space="preserve"> Giao diện doanh thu tháng, năm</w:t>
      </w:r>
      <w:bookmarkEnd w:id="63"/>
      <w:bookmarkEnd w:id="64"/>
      <w:bookmarkEnd w:id="65"/>
    </w:p>
    <w:p w14:paraId="3B171867" w14:textId="77777777" w:rsidR="005857F2" w:rsidRPr="00655A1C" w:rsidRDefault="005857F2" w:rsidP="008D185A">
      <w:pPr>
        <w:rPr>
          <w:rFonts w:ascii="Times New Roman" w:hAnsi="Times New Roman" w:cs="Times New Roman"/>
          <w:sz w:val="26"/>
          <w:szCs w:val="26"/>
          <w:lang w:val="vi-VN"/>
        </w:rPr>
      </w:pPr>
    </w:p>
    <w:p w14:paraId="2E7AB82A" w14:textId="111905FD" w:rsidR="008C5A83" w:rsidRPr="00655A1C" w:rsidRDefault="00201402">
      <w:pPr>
        <w:pStyle w:val="ListParagraph"/>
        <w:numPr>
          <w:ilvl w:val="2"/>
          <w:numId w:val="10"/>
        </w:numPr>
        <w:outlineLvl w:val="2"/>
        <w:rPr>
          <w:rFonts w:ascii="Times New Roman" w:hAnsi="Times New Roman" w:cs="Times New Roman"/>
          <w:b/>
          <w:bCs/>
          <w:sz w:val="26"/>
          <w:szCs w:val="26"/>
          <w:lang w:val="vi-VN"/>
        </w:rPr>
      </w:pPr>
      <w:bookmarkStart w:id="66" w:name="_Toc118814400"/>
      <w:r w:rsidRPr="00655A1C">
        <w:rPr>
          <w:rFonts w:ascii="Times New Roman" w:hAnsi="Times New Roman" w:cs="Times New Roman"/>
          <w:b/>
          <w:bCs/>
          <w:sz w:val="26"/>
          <w:szCs w:val="26"/>
        </w:rPr>
        <w:t>Đơn hàng</w:t>
      </w:r>
      <w:bookmarkEnd w:id="66"/>
    </w:p>
    <w:p w14:paraId="50736730" w14:textId="77777777" w:rsidR="00A64AF1" w:rsidRPr="00655A1C" w:rsidRDefault="00A64AF1" w:rsidP="005857F2">
      <w:pPr>
        <w:rPr>
          <w:rFonts w:ascii="Times New Roman" w:hAnsi="Times New Roman" w:cs="Times New Roman"/>
          <w:bCs/>
          <w:sz w:val="26"/>
          <w:szCs w:val="26"/>
          <w:lang w:val="vi-VN"/>
        </w:rPr>
      </w:pPr>
    </w:p>
    <w:p w14:paraId="20EA9C01" w14:textId="46E0D7E4" w:rsidR="00A64AF1" w:rsidRPr="00655A1C" w:rsidRDefault="00374ECB" w:rsidP="00B56023">
      <w:pPr>
        <w:pStyle w:val="Caption"/>
        <w:jc w:val="center"/>
        <w:rPr>
          <w:rFonts w:ascii="Times New Roman" w:hAnsi="Times New Roman" w:cs="Times New Roman"/>
          <w:b/>
          <w:i w:val="0"/>
          <w:color w:val="auto"/>
          <w:sz w:val="26"/>
          <w:szCs w:val="26"/>
          <w:lang w:val="vi-VN"/>
        </w:rPr>
      </w:pPr>
      <w:bookmarkStart w:id="67" w:name="_Toc104330874"/>
      <w:bookmarkStart w:id="68" w:name="_Toc104331048"/>
      <w:bookmarkStart w:id="69" w:name="_Toc118733892"/>
      <w:r w:rsidRPr="00655A1C">
        <w:rPr>
          <w:rFonts w:ascii="Times New Roman" w:hAnsi="Times New Roman" w:cs="Times New Roman"/>
          <w:b/>
          <w:i w:val="0"/>
          <w:color w:val="auto"/>
          <w:sz w:val="26"/>
          <w:szCs w:val="26"/>
          <w:lang w:val="vi-VN"/>
        </w:rPr>
        <w:t xml:space="preserve">Hình </w:t>
      </w:r>
      <w:r w:rsidR="005857F2" w:rsidRPr="00655A1C">
        <w:rPr>
          <w:rFonts w:ascii="Times New Roman" w:hAnsi="Times New Roman" w:cs="Times New Roman"/>
          <w:b/>
          <w:i w:val="0"/>
          <w:noProof/>
          <w:color w:val="auto"/>
          <w:sz w:val="26"/>
          <w:szCs w:val="26"/>
          <w:lang w:val="vi-VN"/>
        </w:rPr>
        <w:drawing>
          <wp:anchor distT="0" distB="0" distL="114300" distR="114300" simplePos="0" relativeHeight="251658264" behindDoc="0" locked="0" layoutInCell="1" allowOverlap="1" wp14:anchorId="0D67B3C0" wp14:editId="45A6A986">
            <wp:simplePos x="0" y="0"/>
            <wp:positionH relativeFrom="margin">
              <wp:align>center</wp:align>
            </wp:positionH>
            <wp:positionV relativeFrom="paragraph">
              <wp:posOffset>241252</wp:posOffset>
            </wp:positionV>
            <wp:extent cx="6007100" cy="2469515"/>
            <wp:effectExtent l="152400" t="152400" r="355600" b="368935"/>
            <wp:wrapSquare wrapText="bothSides"/>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07100" cy="24695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81A69" w:rsidRPr="00655A1C">
        <w:rPr>
          <w:rFonts w:ascii="Times New Roman" w:hAnsi="Times New Roman" w:cs="Times New Roman"/>
          <w:b/>
          <w:i w:val="0"/>
          <w:color w:val="auto"/>
          <w:sz w:val="26"/>
          <w:szCs w:val="26"/>
          <w:lang w:val="vi-VN"/>
        </w:rPr>
        <w:t>30</w:t>
      </w:r>
      <w:r w:rsidR="00481A69" w:rsidRPr="00655A1C">
        <w:rPr>
          <w:rFonts w:ascii="Times New Roman" w:hAnsi="Times New Roman" w:cs="Times New Roman"/>
          <w:b/>
          <w:i w:val="0"/>
          <w:color w:val="auto"/>
          <w:sz w:val="26"/>
          <w:szCs w:val="26"/>
        </w:rPr>
        <w:t>:</w:t>
      </w:r>
      <w:r w:rsidRPr="00655A1C">
        <w:rPr>
          <w:rFonts w:ascii="Times New Roman" w:hAnsi="Times New Roman" w:cs="Times New Roman"/>
          <w:b/>
          <w:i w:val="0"/>
          <w:color w:val="auto"/>
          <w:sz w:val="26"/>
          <w:szCs w:val="26"/>
          <w:lang w:val="vi-VN"/>
        </w:rPr>
        <w:t xml:space="preserve"> Giao diện </w:t>
      </w:r>
      <w:r w:rsidR="00B56023" w:rsidRPr="00655A1C">
        <w:rPr>
          <w:rFonts w:ascii="Times New Roman" w:hAnsi="Times New Roman" w:cs="Times New Roman"/>
          <w:b/>
          <w:bCs/>
          <w:i w:val="0"/>
          <w:iCs w:val="0"/>
          <w:color w:val="auto"/>
          <w:sz w:val="26"/>
          <w:szCs w:val="26"/>
          <w:lang w:val="vi-VN"/>
        </w:rPr>
        <w:t>Đơn hàng</w:t>
      </w:r>
      <w:bookmarkEnd w:id="67"/>
      <w:bookmarkEnd w:id="68"/>
      <w:bookmarkEnd w:id="69"/>
    </w:p>
    <w:p w14:paraId="7448B8EF" w14:textId="718B4742" w:rsidR="00C71E51" w:rsidRPr="00655A1C" w:rsidRDefault="003D2834">
      <w:pPr>
        <w:pStyle w:val="ListParagraph"/>
        <w:numPr>
          <w:ilvl w:val="2"/>
          <w:numId w:val="10"/>
        </w:numPr>
        <w:outlineLvl w:val="2"/>
        <w:rPr>
          <w:rFonts w:ascii="Times New Roman" w:hAnsi="Times New Roman" w:cs="Times New Roman"/>
          <w:b/>
          <w:bCs/>
          <w:sz w:val="26"/>
          <w:szCs w:val="26"/>
          <w:lang w:val="vi-VN"/>
        </w:rPr>
      </w:pPr>
      <w:bookmarkStart w:id="70" w:name="_Toc118814401"/>
      <w:r w:rsidRPr="00655A1C">
        <w:rPr>
          <w:rFonts w:ascii="Times New Roman" w:hAnsi="Times New Roman" w:cs="Times New Roman"/>
          <w:noProof/>
          <w:sz w:val="26"/>
          <w:szCs w:val="26"/>
        </w:rPr>
        <w:lastRenderedPageBreak/>
        <mc:AlternateContent>
          <mc:Choice Requires="wps">
            <w:drawing>
              <wp:anchor distT="0" distB="0" distL="114300" distR="114300" simplePos="0" relativeHeight="251658279" behindDoc="1" locked="0" layoutInCell="1" allowOverlap="1" wp14:anchorId="2F6B901D" wp14:editId="46A152D3">
                <wp:simplePos x="0" y="0"/>
                <wp:positionH relativeFrom="column">
                  <wp:posOffset>133350</wp:posOffset>
                </wp:positionH>
                <wp:positionV relativeFrom="paragraph">
                  <wp:posOffset>3745230</wp:posOffset>
                </wp:positionV>
                <wp:extent cx="594360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2D7B04" w14:textId="2426D189" w:rsidR="003D2834" w:rsidRPr="003D2834" w:rsidRDefault="003D2834" w:rsidP="003D2834">
                            <w:pPr>
                              <w:pStyle w:val="Caption"/>
                              <w:jc w:val="center"/>
                              <w:rPr>
                                <w:rFonts w:ascii="Times New Roman" w:hAnsi="Times New Roman" w:cs="Times New Roman"/>
                                <w:b/>
                                <w:bCs/>
                                <w:i w:val="0"/>
                                <w:iCs w:val="0"/>
                                <w:color w:val="auto"/>
                                <w:sz w:val="26"/>
                                <w:szCs w:val="26"/>
                                <w:lang w:val="vi-VN"/>
                              </w:rPr>
                            </w:pPr>
                            <w:bookmarkStart w:id="71" w:name="_Toc104330875"/>
                            <w:bookmarkStart w:id="72" w:name="_Toc104331049"/>
                            <w:bookmarkStart w:id="73" w:name="_Toc118733893"/>
                            <w:r w:rsidRPr="003D283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31:</w:t>
                            </w:r>
                            <w:r w:rsidRPr="003D2834">
                              <w:rPr>
                                <w:rFonts w:ascii="Times New Roman" w:hAnsi="Times New Roman" w:cs="Times New Roman"/>
                                <w:b/>
                                <w:bCs/>
                                <w:i w:val="0"/>
                                <w:iCs w:val="0"/>
                                <w:color w:val="auto"/>
                                <w:sz w:val="26"/>
                                <w:szCs w:val="26"/>
                                <w:lang w:val="vi-VN"/>
                              </w:rPr>
                              <w:t xml:space="preserve"> Biểu đồ thống kê</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6B901D" id="_x0000_t202" coordsize="21600,21600" o:spt="202" path="m,l,21600r21600,l21600,xe">
                <v:stroke joinstyle="miter"/>
                <v:path gradientshapeok="t" o:connecttype="rect"/>
              </v:shapetype>
              <v:shape id="Text Box 45" o:spid="_x0000_s1026" type="#_x0000_t202" style="position:absolute;left:0;text-align:left;margin-left:10.5pt;margin-top:294.9pt;width:468pt;height:.05pt;z-index:-251658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" stroked="f">
                <v:textbox style="mso-fit-shape-to-text:t" inset="0,0,0,0">
                  <w:txbxContent>
                    <w:p w14:paraId="622D7B04" w14:textId="2426D189" w:rsidR="003D2834" w:rsidRPr="003D2834" w:rsidRDefault="003D2834" w:rsidP="003D2834">
                      <w:pPr>
                        <w:pStyle w:val="Caption"/>
                        <w:jc w:val="center"/>
                        <w:rPr>
                          <w:rFonts w:ascii="Times New Roman" w:hAnsi="Times New Roman" w:cs="Times New Roman"/>
                          <w:b/>
                          <w:bCs/>
                          <w:i w:val="0"/>
                          <w:iCs w:val="0"/>
                          <w:color w:val="auto"/>
                          <w:sz w:val="26"/>
                          <w:szCs w:val="26"/>
                          <w:lang w:val="vi-VN"/>
                        </w:rPr>
                      </w:pPr>
                      <w:bookmarkStart w:id="74" w:name="_Toc104330875"/>
                      <w:bookmarkStart w:id="75" w:name="_Toc104331049"/>
                      <w:bookmarkStart w:id="76" w:name="_Toc118733893"/>
                      <w:r w:rsidRPr="003D283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31:</w:t>
                      </w:r>
                      <w:r w:rsidRPr="003D2834">
                        <w:rPr>
                          <w:rFonts w:ascii="Times New Roman" w:hAnsi="Times New Roman" w:cs="Times New Roman"/>
                          <w:b/>
                          <w:bCs/>
                          <w:i w:val="0"/>
                          <w:iCs w:val="0"/>
                          <w:color w:val="auto"/>
                          <w:sz w:val="26"/>
                          <w:szCs w:val="26"/>
                          <w:lang w:val="vi-VN"/>
                        </w:rPr>
                        <w:t xml:space="preserve"> Biểu đồ thống kê</w:t>
                      </w:r>
                      <w:bookmarkEnd w:id="74"/>
                      <w:bookmarkEnd w:id="75"/>
                      <w:bookmarkEnd w:id="76"/>
                    </w:p>
                  </w:txbxContent>
                </v:textbox>
                <w10:wrap type="tight"/>
              </v:shape>
            </w:pict>
          </mc:Fallback>
        </mc:AlternateContent>
      </w:r>
      <w:r w:rsidR="00BC73D2" w:rsidRPr="00655A1C">
        <w:rPr>
          <w:rFonts w:ascii="Times New Roman" w:hAnsi="Times New Roman" w:cs="Times New Roman"/>
          <w:b/>
          <w:bCs/>
          <w:noProof/>
          <w:sz w:val="26"/>
          <w:szCs w:val="26"/>
          <w:lang w:val="vi-VN"/>
        </w:rPr>
        <w:drawing>
          <wp:anchor distT="0" distB="0" distL="114300" distR="114300" simplePos="0" relativeHeight="251658278" behindDoc="1" locked="0" layoutInCell="1" allowOverlap="1" wp14:anchorId="64C46670" wp14:editId="01275C01">
            <wp:simplePos x="0" y="0"/>
            <wp:positionH relativeFrom="margin">
              <wp:align>left</wp:align>
            </wp:positionH>
            <wp:positionV relativeFrom="paragraph">
              <wp:posOffset>492993</wp:posOffset>
            </wp:positionV>
            <wp:extent cx="5943600" cy="3195320"/>
            <wp:effectExtent l="133350" t="114300" r="114300" b="138430"/>
            <wp:wrapTight wrapText="bothSides">
              <wp:wrapPolygon edited="0">
                <wp:start x="-415" y="-773"/>
                <wp:lineTo x="-485" y="22407"/>
                <wp:lineTo x="21946" y="22407"/>
                <wp:lineTo x="21946" y="-773"/>
                <wp:lineTo x="-415" y="-773"/>
              </wp:wrapPolygon>
            </wp:wrapTight>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9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F3D19" w:rsidRPr="00655A1C">
        <w:rPr>
          <w:rFonts w:ascii="Times New Roman" w:hAnsi="Times New Roman" w:cs="Times New Roman"/>
          <w:b/>
          <w:bCs/>
          <w:sz w:val="26"/>
          <w:szCs w:val="26"/>
        </w:rPr>
        <w:t>Biểu đồ thống kê</w:t>
      </w:r>
      <w:bookmarkEnd w:id="70"/>
    </w:p>
    <w:p w14:paraId="0365CF17" w14:textId="17158F52" w:rsidR="00AD01C1" w:rsidRPr="00655A1C" w:rsidRDefault="00F9489E">
      <w:pPr>
        <w:pStyle w:val="ListParagraph"/>
        <w:numPr>
          <w:ilvl w:val="2"/>
          <w:numId w:val="10"/>
        </w:numPr>
        <w:outlineLvl w:val="2"/>
        <w:rPr>
          <w:rFonts w:ascii="Times New Roman" w:hAnsi="Times New Roman" w:cs="Times New Roman"/>
          <w:b/>
          <w:bCs/>
          <w:sz w:val="26"/>
          <w:szCs w:val="26"/>
          <w:lang w:val="vi-VN"/>
        </w:rPr>
      </w:pPr>
      <w:bookmarkStart w:id="77" w:name="_Toc118814402"/>
      <w:r w:rsidRPr="00655A1C">
        <w:rPr>
          <w:rFonts w:ascii="Times New Roman" w:hAnsi="Times New Roman" w:cs="Times New Roman"/>
          <w:noProof/>
          <w:sz w:val="26"/>
          <w:szCs w:val="26"/>
        </w:rPr>
        <mc:AlternateContent>
          <mc:Choice Requires="wps">
            <w:drawing>
              <wp:anchor distT="0" distB="0" distL="114300" distR="114300" simplePos="0" relativeHeight="251658281" behindDoc="0" locked="0" layoutInCell="1" allowOverlap="1" wp14:anchorId="19096D2F" wp14:editId="1AA1A58B">
                <wp:simplePos x="0" y="0"/>
                <wp:positionH relativeFrom="column">
                  <wp:posOffset>59690</wp:posOffset>
                </wp:positionH>
                <wp:positionV relativeFrom="paragraph">
                  <wp:posOffset>7712075</wp:posOffset>
                </wp:positionV>
                <wp:extent cx="630364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303645" cy="635"/>
                        </a:xfrm>
                        <a:prstGeom prst="rect">
                          <a:avLst/>
                        </a:prstGeom>
                        <a:solidFill>
                          <a:prstClr val="white"/>
                        </a:solidFill>
                        <a:ln>
                          <a:noFill/>
                        </a:ln>
                      </wps:spPr>
                      <wps:txbx>
                        <w:txbxContent>
                          <w:p w14:paraId="31BCC7FD" w14:textId="416C3FF9" w:rsidR="00F9489E" w:rsidRPr="00F53169" w:rsidRDefault="00F9489E" w:rsidP="00F53169">
                            <w:pPr>
                              <w:pStyle w:val="Caption"/>
                              <w:jc w:val="center"/>
                              <w:rPr>
                                <w:rFonts w:ascii="Times New Roman" w:hAnsi="Times New Roman" w:cs="Times New Roman"/>
                                <w:b/>
                                <w:i w:val="0"/>
                                <w:color w:val="auto"/>
                                <w:sz w:val="26"/>
                                <w:szCs w:val="26"/>
                                <w:lang w:val="vi-VN"/>
                              </w:rPr>
                            </w:pPr>
                            <w:bookmarkStart w:id="78" w:name="_Toc104330876"/>
                            <w:bookmarkStart w:id="79" w:name="_Toc104331050"/>
                            <w:bookmarkStart w:id="80" w:name="_Toc118733894"/>
                            <w:r w:rsidRPr="00F53169">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32:</w:t>
                            </w:r>
                            <w:r w:rsidRPr="00F53169">
                              <w:rPr>
                                <w:rFonts w:ascii="Times New Roman" w:hAnsi="Times New Roman" w:cs="Times New Roman"/>
                                <w:b/>
                                <w:i w:val="0"/>
                                <w:color w:val="auto"/>
                                <w:sz w:val="26"/>
                                <w:szCs w:val="26"/>
                                <w:lang w:val="vi-VN"/>
                              </w:rPr>
                              <w:t xml:space="preserve"> Đơn hàng </w:t>
                            </w:r>
                            <w:r w:rsidR="00F70619" w:rsidRPr="00F53169">
                              <w:rPr>
                                <w:rFonts w:ascii="Times New Roman" w:hAnsi="Times New Roman" w:cs="Times New Roman"/>
                                <w:b/>
                                <w:i w:val="0"/>
                                <w:color w:val="auto"/>
                                <w:sz w:val="26"/>
                                <w:szCs w:val="26"/>
                                <w:lang w:val="vi-VN"/>
                              </w:rPr>
                              <w:t>mới nhất</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96D2F" id="Text Box 43" o:spid="_x0000_s1027" type="#_x0000_t202" style="position:absolute;left:0;text-align:left;margin-left:4.7pt;margin-top:607.25pt;width:496.3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fwGQIAAD8EAAAOAAAAZHJzL2Uyb0RvYy54bWysU8Fu2zAMvQ/YPwi6L06aNRi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yz6Xg6+3zLmaTYbHo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" stroked="f">
                <v:textbox style="mso-fit-shape-to-text:t" inset="0,0,0,0">
                  <w:txbxContent>
                    <w:p w14:paraId="31BCC7FD" w14:textId="416C3FF9" w:rsidR="00F9489E" w:rsidRPr="00F53169" w:rsidRDefault="00F9489E" w:rsidP="00F53169">
                      <w:pPr>
                        <w:pStyle w:val="Caption"/>
                        <w:jc w:val="center"/>
                        <w:rPr>
                          <w:rFonts w:ascii="Times New Roman" w:hAnsi="Times New Roman" w:cs="Times New Roman"/>
                          <w:b/>
                          <w:i w:val="0"/>
                          <w:color w:val="auto"/>
                          <w:sz w:val="26"/>
                          <w:szCs w:val="26"/>
                          <w:lang w:val="vi-VN"/>
                        </w:rPr>
                      </w:pPr>
                      <w:bookmarkStart w:id="81" w:name="_Toc104330876"/>
                      <w:bookmarkStart w:id="82" w:name="_Toc104331050"/>
                      <w:bookmarkStart w:id="83" w:name="_Toc118733894"/>
                      <w:r w:rsidRPr="00F53169">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32:</w:t>
                      </w:r>
                      <w:r w:rsidRPr="00F53169">
                        <w:rPr>
                          <w:rFonts w:ascii="Times New Roman" w:hAnsi="Times New Roman" w:cs="Times New Roman"/>
                          <w:b/>
                          <w:i w:val="0"/>
                          <w:color w:val="auto"/>
                          <w:sz w:val="26"/>
                          <w:szCs w:val="26"/>
                          <w:lang w:val="vi-VN"/>
                        </w:rPr>
                        <w:t xml:space="preserve"> Đơn hàng </w:t>
                      </w:r>
                      <w:r w:rsidR="00F70619" w:rsidRPr="00F53169">
                        <w:rPr>
                          <w:rFonts w:ascii="Times New Roman" w:hAnsi="Times New Roman" w:cs="Times New Roman"/>
                          <w:b/>
                          <w:i w:val="0"/>
                          <w:color w:val="auto"/>
                          <w:sz w:val="26"/>
                          <w:szCs w:val="26"/>
                          <w:lang w:val="vi-VN"/>
                        </w:rPr>
                        <w:t>mới nhất</w:t>
                      </w:r>
                      <w:bookmarkEnd w:id="81"/>
                      <w:bookmarkEnd w:id="82"/>
                      <w:bookmarkEnd w:id="83"/>
                    </w:p>
                  </w:txbxContent>
                </v:textbox>
                <w10:wrap type="square"/>
              </v:shape>
            </w:pict>
          </mc:Fallback>
        </mc:AlternateContent>
      </w:r>
      <w:r w:rsidR="00427124" w:rsidRPr="00655A1C">
        <w:rPr>
          <w:rFonts w:ascii="Times New Roman" w:hAnsi="Times New Roman" w:cs="Times New Roman"/>
          <w:bCs/>
          <w:noProof/>
          <w:sz w:val="26"/>
          <w:szCs w:val="26"/>
          <w:lang w:val="vi-VN"/>
        </w:rPr>
        <w:drawing>
          <wp:anchor distT="0" distB="0" distL="114300" distR="114300" simplePos="0" relativeHeight="251658282" behindDoc="1" locked="0" layoutInCell="1" allowOverlap="1" wp14:anchorId="22FE2A53" wp14:editId="67A32F10">
            <wp:simplePos x="0" y="0"/>
            <wp:positionH relativeFrom="page">
              <wp:posOffset>896620</wp:posOffset>
            </wp:positionH>
            <wp:positionV relativeFrom="paragraph">
              <wp:posOffset>4349115</wp:posOffset>
            </wp:positionV>
            <wp:extent cx="5935980" cy="2886075"/>
            <wp:effectExtent l="152400" t="152400" r="369570" b="371475"/>
            <wp:wrapSquare wrapText="bothSides"/>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701D2" w:rsidRPr="00655A1C">
        <w:rPr>
          <w:rFonts w:ascii="Times New Roman" w:hAnsi="Times New Roman" w:cs="Times New Roman"/>
          <w:b/>
          <w:bCs/>
          <w:sz w:val="26"/>
          <w:szCs w:val="26"/>
        </w:rPr>
        <w:t>Đơn hàng mới nhất</w:t>
      </w:r>
      <w:bookmarkEnd w:id="77"/>
    </w:p>
    <w:p w14:paraId="49FF9BC8" w14:textId="79305076" w:rsidR="001111AA" w:rsidRPr="00655A1C" w:rsidRDefault="00F53169">
      <w:pPr>
        <w:pStyle w:val="ListParagraph"/>
        <w:numPr>
          <w:ilvl w:val="2"/>
          <w:numId w:val="10"/>
        </w:numPr>
        <w:outlineLvl w:val="2"/>
        <w:rPr>
          <w:rFonts w:ascii="Times New Roman" w:hAnsi="Times New Roman" w:cs="Times New Roman"/>
          <w:b/>
          <w:bCs/>
          <w:sz w:val="26"/>
          <w:szCs w:val="26"/>
          <w:lang w:val="vi-VN"/>
        </w:rPr>
      </w:pPr>
      <w:bookmarkStart w:id="84" w:name="_Toc118814403"/>
      <w:r w:rsidRPr="00655A1C">
        <w:rPr>
          <w:rFonts w:ascii="Times New Roman" w:hAnsi="Times New Roman" w:cs="Times New Roman"/>
          <w:noProof/>
          <w:sz w:val="26"/>
          <w:szCs w:val="26"/>
        </w:rPr>
        <w:lastRenderedPageBreak/>
        <mc:AlternateContent>
          <mc:Choice Requires="wps">
            <w:drawing>
              <wp:anchor distT="0" distB="0" distL="114300" distR="114300" simplePos="0" relativeHeight="251658283" behindDoc="0" locked="0" layoutInCell="1" allowOverlap="1" wp14:anchorId="4D8BB002" wp14:editId="16DB28A3">
                <wp:simplePos x="0" y="0"/>
                <wp:positionH relativeFrom="column">
                  <wp:posOffset>-415290</wp:posOffset>
                </wp:positionH>
                <wp:positionV relativeFrom="paragraph">
                  <wp:posOffset>3656965</wp:posOffset>
                </wp:positionV>
                <wp:extent cx="672020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720205" cy="635"/>
                        </a:xfrm>
                        <a:prstGeom prst="rect">
                          <a:avLst/>
                        </a:prstGeom>
                        <a:solidFill>
                          <a:prstClr val="white"/>
                        </a:solidFill>
                        <a:ln>
                          <a:noFill/>
                        </a:ln>
                      </wps:spPr>
                      <wps:txbx>
                        <w:txbxContent>
                          <w:p w14:paraId="2B213B20" w14:textId="400C2C6D" w:rsidR="00F53169" w:rsidRPr="00F53169" w:rsidRDefault="00F53169" w:rsidP="00F53169">
                            <w:pPr>
                              <w:pStyle w:val="Caption"/>
                              <w:jc w:val="center"/>
                              <w:rPr>
                                <w:rFonts w:ascii="Times New Roman" w:hAnsi="Times New Roman" w:cs="Times New Roman"/>
                                <w:b/>
                                <w:bCs/>
                                <w:i w:val="0"/>
                                <w:iCs w:val="0"/>
                                <w:noProof/>
                                <w:color w:val="auto"/>
                                <w:sz w:val="26"/>
                                <w:szCs w:val="26"/>
                                <w:lang w:val="vi-VN"/>
                              </w:rPr>
                            </w:pPr>
                            <w:bookmarkStart w:id="85" w:name="_Toc104330877"/>
                            <w:bookmarkStart w:id="86" w:name="_Toc104331051"/>
                            <w:bookmarkStart w:id="87" w:name="_Toc118733895"/>
                            <w:r w:rsidRPr="00F53169">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33:</w:t>
                            </w:r>
                            <w:r w:rsidRPr="00F53169">
                              <w:rPr>
                                <w:rFonts w:ascii="Times New Roman" w:hAnsi="Times New Roman" w:cs="Times New Roman"/>
                                <w:b/>
                                <w:bCs/>
                                <w:i w:val="0"/>
                                <w:iCs w:val="0"/>
                                <w:color w:val="auto"/>
                                <w:sz w:val="26"/>
                                <w:szCs w:val="26"/>
                                <w:lang w:val="vi-VN"/>
                              </w:rPr>
                              <w:t xml:space="preserve"> Quản lý danh mục ( thêm, xóa, sửa )</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BB002" id="Text Box 46" o:spid="_x0000_s1028" type="#_x0000_t202" style="position:absolute;left:0;text-align:left;margin-left:-32.7pt;margin-top:287.95pt;width:529.1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ATGgIAAD8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" stroked="f">
                <v:textbox style="mso-fit-shape-to-text:t" inset="0,0,0,0">
                  <w:txbxContent>
                    <w:p w14:paraId="2B213B20" w14:textId="400C2C6D" w:rsidR="00F53169" w:rsidRPr="00F53169" w:rsidRDefault="00F53169" w:rsidP="00F53169">
                      <w:pPr>
                        <w:pStyle w:val="Caption"/>
                        <w:jc w:val="center"/>
                        <w:rPr>
                          <w:rFonts w:ascii="Times New Roman" w:hAnsi="Times New Roman" w:cs="Times New Roman"/>
                          <w:b/>
                          <w:bCs/>
                          <w:i w:val="0"/>
                          <w:iCs w:val="0"/>
                          <w:noProof/>
                          <w:color w:val="auto"/>
                          <w:sz w:val="26"/>
                          <w:szCs w:val="26"/>
                          <w:lang w:val="vi-VN"/>
                        </w:rPr>
                      </w:pPr>
                      <w:bookmarkStart w:id="88" w:name="_Toc104330877"/>
                      <w:bookmarkStart w:id="89" w:name="_Toc104331051"/>
                      <w:bookmarkStart w:id="90" w:name="_Toc118733895"/>
                      <w:r w:rsidRPr="00F53169">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33:</w:t>
                      </w:r>
                      <w:r w:rsidRPr="00F53169">
                        <w:rPr>
                          <w:rFonts w:ascii="Times New Roman" w:hAnsi="Times New Roman" w:cs="Times New Roman"/>
                          <w:b/>
                          <w:bCs/>
                          <w:i w:val="0"/>
                          <w:iCs w:val="0"/>
                          <w:color w:val="auto"/>
                          <w:sz w:val="26"/>
                          <w:szCs w:val="26"/>
                          <w:lang w:val="vi-VN"/>
                        </w:rPr>
                        <w:t xml:space="preserve"> Quản lý danh mục ( thêm, xóa, sửa )</w:t>
                      </w:r>
                      <w:bookmarkEnd w:id="88"/>
                      <w:bookmarkEnd w:id="89"/>
                      <w:bookmarkEnd w:id="90"/>
                    </w:p>
                  </w:txbxContent>
                </v:textbox>
                <w10:wrap type="square"/>
              </v:shape>
            </w:pict>
          </mc:Fallback>
        </mc:AlternateContent>
      </w:r>
      <w:r w:rsidR="00FE2B3F" w:rsidRPr="00655A1C">
        <w:rPr>
          <w:rFonts w:ascii="Times New Roman" w:hAnsi="Times New Roman" w:cs="Times New Roman"/>
          <w:noProof/>
          <w:sz w:val="26"/>
          <w:szCs w:val="26"/>
        </w:rPr>
        <w:drawing>
          <wp:anchor distT="0" distB="0" distL="114300" distR="114300" simplePos="0" relativeHeight="251658242" behindDoc="1" locked="0" layoutInCell="1" allowOverlap="1" wp14:anchorId="37CD1BC1" wp14:editId="7C5A0266">
            <wp:simplePos x="0" y="0"/>
            <wp:positionH relativeFrom="margin">
              <wp:posOffset>-415417</wp:posOffset>
            </wp:positionH>
            <wp:positionV relativeFrom="paragraph">
              <wp:posOffset>447421</wp:posOffset>
            </wp:positionV>
            <wp:extent cx="6720205" cy="3152775"/>
            <wp:effectExtent l="152400" t="152400" r="366395" b="371475"/>
            <wp:wrapSquare wrapText="bothSides"/>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20205" cy="3152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20D5D" w:rsidRPr="00655A1C">
        <w:rPr>
          <w:rFonts w:ascii="Times New Roman" w:hAnsi="Times New Roman" w:cs="Times New Roman"/>
          <w:b/>
          <w:bCs/>
          <w:sz w:val="26"/>
          <w:szCs w:val="26"/>
          <w:lang w:val="vi-VN"/>
        </w:rPr>
        <w:t>Quản lý danh mục</w:t>
      </w:r>
      <w:r w:rsidR="00720B3C" w:rsidRPr="00655A1C">
        <w:rPr>
          <w:rFonts w:ascii="Times New Roman" w:hAnsi="Times New Roman" w:cs="Times New Roman"/>
          <w:b/>
          <w:bCs/>
          <w:sz w:val="26"/>
          <w:szCs w:val="26"/>
          <w:lang w:val="vi-VN"/>
        </w:rPr>
        <w:t xml:space="preserve"> (</w:t>
      </w:r>
      <w:r w:rsidR="00105794" w:rsidRPr="00655A1C">
        <w:rPr>
          <w:rFonts w:ascii="Times New Roman" w:hAnsi="Times New Roman" w:cs="Times New Roman"/>
          <w:b/>
          <w:bCs/>
          <w:sz w:val="26"/>
          <w:szCs w:val="26"/>
          <w:lang w:val="vi-VN"/>
        </w:rPr>
        <w:t>Thêm , sửa ,xóa danh mục)</w:t>
      </w:r>
      <w:bookmarkEnd w:id="84"/>
    </w:p>
    <w:p w14:paraId="400A2F07" w14:textId="620C80FB" w:rsidR="00275D9C" w:rsidRPr="00655A1C" w:rsidRDefault="00275D9C">
      <w:pPr>
        <w:pStyle w:val="ListParagraph"/>
        <w:numPr>
          <w:ilvl w:val="2"/>
          <w:numId w:val="10"/>
        </w:numPr>
        <w:tabs>
          <w:tab w:val="left" w:pos="450"/>
        </w:tabs>
        <w:outlineLvl w:val="2"/>
        <w:rPr>
          <w:rFonts w:ascii="Times New Roman" w:hAnsi="Times New Roman" w:cs="Times New Roman"/>
          <w:b/>
          <w:bCs/>
          <w:sz w:val="26"/>
          <w:szCs w:val="26"/>
          <w:lang w:val="vi-VN"/>
        </w:rPr>
      </w:pPr>
      <w:bookmarkStart w:id="91" w:name="_Toc118814404"/>
      <w:r w:rsidRPr="00655A1C">
        <w:rPr>
          <w:rFonts w:ascii="Times New Roman" w:hAnsi="Times New Roman" w:cs="Times New Roman"/>
          <w:b/>
          <w:bCs/>
          <w:sz w:val="26"/>
          <w:szCs w:val="26"/>
          <w:lang w:val="vi-VN"/>
        </w:rPr>
        <w:t>Quản lý hàng hóa (thêm</w:t>
      </w:r>
      <w:r w:rsidR="00F53169" w:rsidRPr="00655A1C">
        <w:rPr>
          <w:rFonts w:ascii="Times New Roman" w:hAnsi="Times New Roman" w:cs="Times New Roman"/>
          <w:b/>
          <w:bCs/>
          <w:sz w:val="26"/>
          <w:szCs w:val="26"/>
          <w:lang w:val="vi-VN"/>
        </w:rPr>
        <w:t>,</w:t>
      </w:r>
      <w:r w:rsidRPr="00655A1C">
        <w:rPr>
          <w:rFonts w:ascii="Times New Roman" w:hAnsi="Times New Roman" w:cs="Times New Roman"/>
          <w:b/>
          <w:bCs/>
          <w:sz w:val="26"/>
          <w:szCs w:val="26"/>
          <w:lang w:val="vi-VN"/>
        </w:rPr>
        <w:t xml:space="preserve"> sửa</w:t>
      </w:r>
      <w:r w:rsidR="00F53169" w:rsidRPr="00655A1C">
        <w:rPr>
          <w:rFonts w:ascii="Times New Roman" w:hAnsi="Times New Roman" w:cs="Times New Roman"/>
          <w:b/>
          <w:bCs/>
          <w:sz w:val="26"/>
          <w:szCs w:val="26"/>
          <w:lang w:val="vi-VN"/>
        </w:rPr>
        <w:t>,</w:t>
      </w:r>
      <w:r w:rsidRPr="00655A1C">
        <w:rPr>
          <w:rFonts w:ascii="Times New Roman" w:hAnsi="Times New Roman" w:cs="Times New Roman"/>
          <w:b/>
          <w:bCs/>
          <w:sz w:val="26"/>
          <w:szCs w:val="26"/>
          <w:lang w:val="vi-VN"/>
        </w:rPr>
        <w:t xml:space="preserve"> xóa sản phẩm)</w:t>
      </w:r>
      <w:r w:rsidR="00F53169" w:rsidRPr="00655A1C">
        <w:rPr>
          <w:rFonts w:ascii="Times New Roman" w:hAnsi="Times New Roman" w:cs="Times New Roman"/>
          <w:noProof/>
          <w:sz w:val="26"/>
          <w:szCs w:val="26"/>
        </w:rPr>
        <mc:AlternateContent>
          <mc:Choice Requires="wps">
            <w:drawing>
              <wp:anchor distT="0" distB="0" distL="114300" distR="114300" simplePos="0" relativeHeight="251658284" behindDoc="0" locked="0" layoutInCell="1" allowOverlap="1" wp14:anchorId="7E99E7FD" wp14:editId="6E85E279">
                <wp:simplePos x="0" y="0"/>
                <wp:positionH relativeFrom="column">
                  <wp:posOffset>-533400</wp:posOffset>
                </wp:positionH>
                <wp:positionV relativeFrom="paragraph">
                  <wp:posOffset>7535545</wp:posOffset>
                </wp:positionV>
                <wp:extent cx="67951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95135" cy="635"/>
                        </a:xfrm>
                        <a:prstGeom prst="rect">
                          <a:avLst/>
                        </a:prstGeom>
                        <a:solidFill>
                          <a:prstClr val="white"/>
                        </a:solidFill>
                        <a:ln>
                          <a:noFill/>
                        </a:ln>
                      </wps:spPr>
                      <wps:txbx>
                        <w:txbxContent>
                          <w:p w14:paraId="526BEE7C" w14:textId="708BE0EA" w:rsidR="00F53169" w:rsidRPr="00362B90" w:rsidRDefault="00F53169" w:rsidP="00362B90">
                            <w:pPr>
                              <w:pStyle w:val="Caption"/>
                              <w:jc w:val="center"/>
                              <w:rPr>
                                <w:rFonts w:ascii="Times New Roman" w:hAnsi="Times New Roman" w:cs="Times New Roman"/>
                                <w:b/>
                                <w:i w:val="0"/>
                                <w:color w:val="auto"/>
                                <w:sz w:val="26"/>
                                <w:szCs w:val="26"/>
                                <w:lang w:val="vi-VN"/>
                              </w:rPr>
                            </w:pPr>
                            <w:bookmarkStart w:id="92" w:name="_Toc104330878"/>
                            <w:bookmarkStart w:id="93" w:name="_Toc104331052"/>
                            <w:bookmarkStart w:id="94" w:name="_Toc118733896"/>
                            <w:r w:rsidRPr="00362B90">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34:</w:t>
                            </w:r>
                            <w:r w:rsidRPr="00362B90">
                              <w:rPr>
                                <w:rFonts w:ascii="Times New Roman" w:hAnsi="Times New Roman" w:cs="Times New Roman"/>
                                <w:b/>
                                <w:i w:val="0"/>
                                <w:color w:val="auto"/>
                                <w:sz w:val="26"/>
                                <w:szCs w:val="26"/>
                                <w:lang w:val="vi-VN"/>
                              </w:rPr>
                              <w:t xml:space="preserve"> Quản lý </w:t>
                            </w:r>
                            <w:r w:rsidR="00362B90" w:rsidRPr="00362B90">
                              <w:rPr>
                                <w:rFonts w:ascii="Times New Roman" w:hAnsi="Times New Roman" w:cs="Times New Roman"/>
                                <w:b/>
                                <w:bCs/>
                                <w:i w:val="0"/>
                                <w:iCs w:val="0"/>
                                <w:color w:val="auto"/>
                                <w:sz w:val="26"/>
                                <w:szCs w:val="26"/>
                                <w:lang w:val="vi-VN"/>
                              </w:rPr>
                              <w:t>hàng hóa ( thêm, sửa, xóa sản phẩm)</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E7FD" id="Text Box 47" o:spid="_x0000_s1029" type="#_x0000_t202" style="position:absolute;left:0;text-align:left;margin-left:-42pt;margin-top:593.35pt;width:535.0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7q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" stroked="f">
                <v:textbox style="mso-fit-shape-to-text:t" inset="0,0,0,0">
                  <w:txbxContent>
                    <w:p w14:paraId="526BEE7C" w14:textId="708BE0EA" w:rsidR="00F53169" w:rsidRPr="00362B90" w:rsidRDefault="00F53169" w:rsidP="00362B90">
                      <w:pPr>
                        <w:pStyle w:val="Caption"/>
                        <w:jc w:val="center"/>
                        <w:rPr>
                          <w:rFonts w:ascii="Times New Roman" w:hAnsi="Times New Roman" w:cs="Times New Roman"/>
                          <w:b/>
                          <w:i w:val="0"/>
                          <w:color w:val="auto"/>
                          <w:sz w:val="26"/>
                          <w:szCs w:val="26"/>
                          <w:lang w:val="vi-VN"/>
                        </w:rPr>
                      </w:pPr>
                      <w:bookmarkStart w:id="95" w:name="_Toc104330878"/>
                      <w:bookmarkStart w:id="96" w:name="_Toc104331052"/>
                      <w:bookmarkStart w:id="97" w:name="_Toc118733896"/>
                      <w:r w:rsidRPr="00362B90">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34:</w:t>
                      </w:r>
                      <w:r w:rsidRPr="00362B90">
                        <w:rPr>
                          <w:rFonts w:ascii="Times New Roman" w:hAnsi="Times New Roman" w:cs="Times New Roman"/>
                          <w:b/>
                          <w:i w:val="0"/>
                          <w:color w:val="auto"/>
                          <w:sz w:val="26"/>
                          <w:szCs w:val="26"/>
                          <w:lang w:val="vi-VN"/>
                        </w:rPr>
                        <w:t xml:space="preserve"> Quản lý </w:t>
                      </w:r>
                      <w:r w:rsidR="00362B90" w:rsidRPr="00362B90">
                        <w:rPr>
                          <w:rFonts w:ascii="Times New Roman" w:hAnsi="Times New Roman" w:cs="Times New Roman"/>
                          <w:b/>
                          <w:bCs/>
                          <w:i w:val="0"/>
                          <w:iCs w:val="0"/>
                          <w:color w:val="auto"/>
                          <w:sz w:val="26"/>
                          <w:szCs w:val="26"/>
                          <w:lang w:val="vi-VN"/>
                        </w:rPr>
                        <w:t>hàng hóa ( thêm, sửa, xóa sản phẩm)</w:t>
                      </w:r>
                      <w:bookmarkEnd w:id="95"/>
                      <w:bookmarkEnd w:id="96"/>
                      <w:bookmarkEnd w:id="97"/>
                    </w:p>
                  </w:txbxContent>
                </v:textbox>
                <w10:wrap type="square"/>
              </v:shape>
            </w:pict>
          </mc:Fallback>
        </mc:AlternateContent>
      </w:r>
      <w:r w:rsidR="00FE2B3F" w:rsidRPr="00655A1C">
        <w:rPr>
          <w:rFonts w:ascii="Times New Roman" w:hAnsi="Times New Roman" w:cs="Times New Roman"/>
          <w:noProof/>
          <w:sz w:val="26"/>
          <w:szCs w:val="26"/>
        </w:rPr>
        <w:drawing>
          <wp:anchor distT="0" distB="0" distL="114300" distR="114300" simplePos="0" relativeHeight="251658265" behindDoc="0" locked="0" layoutInCell="1" allowOverlap="1" wp14:anchorId="376ECDDE" wp14:editId="6CCD930C">
            <wp:simplePos x="0" y="0"/>
            <wp:positionH relativeFrom="margin">
              <wp:align>center</wp:align>
            </wp:positionH>
            <wp:positionV relativeFrom="paragraph">
              <wp:posOffset>4274566</wp:posOffset>
            </wp:positionV>
            <wp:extent cx="6795135" cy="3204210"/>
            <wp:effectExtent l="152400" t="152400" r="367665" b="35814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95135" cy="32042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bookmarkEnd w:id="91"/>
      <w:r w:rsidRPr="00655A1C">
        <w:rPr>
          <w:rFonts w:ascii="Times New Roman" w:hAnsi="Times New Roman" w:cs="Times New Roman"/>
          <w:color w:val="333333"/>
          <w:sz w:val="26"/>
          <w:szCs w:val="26"/>
          <w:shd w:val="clear" w:color="auto" w:fill="FFFFFF"/>
          <w:lang w:val="vi-VN"/>
        </w:rPr>
        <w:t xml:space="preserve"> </w:t>
      </w:r>
    </w:p>
    <w:p w14:paraId="2F894FF0" w14:textId="2BE2B1C5" w:rsidR="00275D9C" w:rsidRPr="00655A1C" w:rsidRDefault="00275D9C" w:rsidP="00275D9C">
      <w:pPr>
        <w:pStyle w:val="ListParagraph"/>
        <w:tabs>
          <w:tab w:val="left" w:pos="450"/>
        </w:tabs>
        <w:ind w:left="180"/>
        <w:rPr>
          <w:rFonts w:ascii="Times New Roman" w:hAnsi="Times New Roman" w:cs="Times New Roman"/>
          <w:b/>
          <w:bCs/>
          <w:sz w:val="26"/>
          <w:szCs w:val="26"/>
          <w:lang w:val="vi-VN"/>
        </w:rPr>
      </w:pPr>
    </w:p>
    <w:p w14:paraId="0F7B2DBF" w14:textId="0D71D44B" w:rsidR="007E5BBC" w:rsidRPr="00655A1C" w:rsidRDefault="00FB0154">
      <w:pPr>
        <w:pStyle w:val="ListParagraph"/>
        <w:numPr>
          <w:ilvl w:val="2"/>
          <w:numId w:val="10"/>
        </w:numPr>
        <w:outlineLvl w:val="2"/>
        <w:rPr>
          <w:rFonts w:ascii="Times New Roman" w:hAnsi="Times New Roman" w:cs="Times New Roman"/>
          <w:b/>
          <w:bCs/>
          <w:sz w:val="26"/>
          <w:szCs w:val="26"/>
        </w:rPr>
      </w:pPr>
      <w:bookmarkStart w:id="98" w:name="_Toc118814405"/>
      <w:r w:rsidRPr="00655A1C">
        <w:rPr>
          <w:rFonts w:ascii="Times New Roman" w:hAnsi="Times New Roman" w:cs="Times New Roman"/>
          <w:noProof/>
          <w:sz w:val="26"/>
          <w:szCs w:val="26"/>
        </w:rPr>
        <mc:AlternateContent>
          <mc:Choice Requires="wps">
            <w:drawing>
              <wp:anchor distT="0" distB="0" distL="114300" distR="114300" simplePos="0" relativeHeight="251658285" behindDoc="0" locked="0" layoutInCell="1" allowOverlap="1" wp14:anchorId="62EA0654" wp14:editId="64113C72">
                <wp:simplePos x="0" y="0"/>
                <wp:positionH relativeFrom="column">
                  <wp:posOffset>-723900</wp:posOffset>
                </wp:positionH>
                <wp:positionV relativeFrom="paragraph">
                  <wp:posOffset>3434715</wp:posOffset>
                </wp:positionV>
                <wp:extent cx="721550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14:paraId="33C23D34" w14:textId="48068505" w:rsidR="00FB0154" w:rsidRPr="00FB0154" w:rsidRDefault="00FB0154" w:rsidP="00FB0154">
                            <w:pPr>
                              <w:pStyle w:val="Caption"/>
                              <w:jc w:val="center"/>
                              <w:rPr>
                                <w:rFonts w:ascii="Times New Roman" w:hAnsi="Times New Roman" w:cs="Times New Roman"/>
                                <w:b/>
                                <w:bCs/>
                                <w:i w:val="0"/>
                                <w:iCs w:val="0"/>
                                <w:noProof/>
                                <w:color w:val="auto"/>
                                <w:sz w:val="26"/>
                                <w:szCs w:val="26"/>
                                <w:lang w:val="vi-VN"/>
                              </w:rPr>
                            </w:pPr>
                            <w:bookmarkStart w:id="99" w:name="_Toc104330879"/>
                            <w:bookmarkStart w:id="100" w:name="_Toc104331053"/>
                            <w:bookmarkStart w:id="101" w:name="_Toc118733897"/>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35:</w:t>
                            </w:r>
                            <w:r w:rsidRPr="00FB0154">
                              <w:rPr>
                                <w:rFonts w:ascii="Times New Roman" w:hAnsi="Times New Roman" w:cs="Times New Roman"/>
                                <w:b/>
                                <w:bCs/>
                                <w:i w:val="0"/>
                                <w:iCs w:val="0"/>
                                <w:color w:val="auto"/>
                                <w:sz w:val="26"/>
                                <w:szCs w:val="26"/>
                                <w:lang w:val="vi-VN"/>
                              </w:rPr>
                              <w:t xml:space="preserve"> Quản lý đơn hàng</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A0654" id="Text Box 48" o:spid="_x0000_s1030" type="#_x0000_t202" style="position:absolute;left:0;text-align:left;margin-left:-57pt;margin-top:270.45pt;width:568.1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l3/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6P89liMV1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" stroked="f">
                <v:textbox style="mso-fit-shape-to-text:t" inset="0,0,0,0">
                  <w:txbxContent>
                    <w:p w14:paraId="33C23D34" w14:textId="48068505" w:rsidR="00FB0154" w:rsidRPr="00FB0154" w:rsidRDefault="00FB0154" w:rsidP="00FB0154">
                      <w:pPr>
                        <w:pStyle w:val="Caption"/>
                        <w:jc w:val="center"/>
                        <w:rPr>
                          <w:rFonts w:ascii="Times New Roman" w:hAnsi="Times New Roman" w:cs="Times New Roman"/>
                          <w:b/>
                          <w:bCs/>
                          <w:i w:val="0"/>
                          <w:iCs w:val="0"/>
                          <w:noProof/>
                          <w:color w:val="auto"/>
                          <w:sz w:val="26"/>
                          <w:szCs w:val="26"/>
                          <w:lang w:val="vi-VN"/>
                        </w:rPr>
                      </w:pPr>
                      <w:bookmarkStart w:id="102" w:name="_Toc104330879"/>
                      <w:bookmarkStart w:id="103" w:name="_Toc104331053"/>
                      <w:bookmarkStart w:id="104" w:name="_Toc118733897"/>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35:</w:t>
                      </w:r>
                      <w:r w:rsidRPr="00FB0154">
                        <w:rPr>
                          <w:rFonts w:ascii="Times New Roman" w:hAnsi="Times New Roman" w:cs="Times New Roman"/>
                          <w:b/>
                          <w:bCs/>
                          <w:i w:val="0"/>
                          <w:iCs w:val="0"/>
                          <w:color w:val="auto"/>
                          <w:sz w:val="26"/>
                          <w:szCs w:val="26"/>
                          <w:lang w:val="vi-VN"/>
                        </w:rPr>
                        <w:t xml:space="preserve"> Quản lý đơn hàng</w:t>
                      </w:r>
                      <w:bookmarkEnd w:id="102"/>
                      <w:bookmarkEnd w:id="103"/>
                      <w:bookmarkEnd w:id="104"/>
                    </w:p>
                  </w:txbxContent>
                </v:textbox>
                <w10:wrap type="square"/>
              </v:shape>
            </w:pict>
          </mc:Fallback>
        </mc:AlternateContent>
      </w:r>
      <w:r w:rsidR="001111AA" w:rsidRPr="00655A1C">
        <w:rPr>
          <w:rFonts w:ascii="Times New Roman" w:hAnsi="Times New Roman" w:cs="Times New Roman"/>
          <w:b/>
          <w:bCs/>
          <w:noProof/>
          <w:sz w:val="26"/>
          <w:szCs w:val="26"/>
        </w:rPr>
        <w:drawing>
          <wp:anchor distT="0" distB="0" distL="114300" distR="114300" simplePos="0" relativeHeight="251658266" behindDoc="0" locked="0" layoutInCell="1" allowOverlap="1" wp14:anchorId="29C236B0" wp14:editId="5941ED72">
            <wp:simplePos x="0" y="0"/>
            <wp:positionH relativeFrom="page">
              <wp:align>right</wp:align>
            </wp:positionH>
            <wp:positionV relativeFrom="paragraph">
              <wp:posOffset>432010</wp:posOffset>
            </wp:positionV>
            <wp:extent cx="7215699" cy="2945765"/>
            <wp:effectExtent l="152400" t="152400" r="366395" b="368935"/>
            <wp:wrapSquare wrapText="bothSides"/>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15699" cy="2945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E5BBC" w:rsidRPr="00655A1C">
        <w:rPr>
          <w:rFonts w:ascii="Times New Roman" w:hAnsi="Times New Roman" w:cs="Times New Roman"/>
          <w:b/>
          <w:bCs/>
          <w:sz w:val="26"/>
          <w:szCs w:val="26"/>
        </w:rPr>
        <w:t>Quản lý đơn hàng</w:t>
      </w:r>
      <w:bookmarkEnd w:id="98"/>
    </w:p>
    <w:p w14:paraId="16D2DDA6" w14:textId="0791B420" w:rsidR="001111AA" w:rsidRPr="00655A1C" w:rsidRDefault="001111AA" w:rsidP="007E5BBC">
      <w:pPr>
        <w:rPr>
          <w:rFonts w:ascii="Times New Roman" w:hAnsi="Times New Roman" w:cs="Times New Roman"/>
          <w:sz w:val="26"/>
          <w:szCs w:val="26"/>
        </w:rPr>
      </w:pPr>
    </w:p>
    <w:p w14:paraId="1E10B64A" w14:textId="4912CD5C" w:rsidR="001111AA" w:rsidRPr="00655A1C" w:rsidRDefault="00FB0154">
      <w:pPr>
        <w:pStyle w:val="ListParagraph"/>
        <w:numPr>
          <w:ilvl w:val="2"/>
          <w:numId w:val="10"/>
        </w:numPr>
        <w:outlineLvl w:val="2"/>
        <w:rPr>
          <w:rFonts w:ascii="Times New Roman" w:hAnsi="Times New Roman" w:cs="Times New Roman"/>
          <w:b/>
          <w:bCs/>
          <w:sz w:val="26"/>
          <w:szCs w:val="26"/>
        </w:rPr>
      </w:pPr>
      <w:bookmarkStart w:id="105" w:name="_Toc118814406"/>
      <w:r w:rsidRPr="00655A1C">
        <w:rPr>
          <w:rFonts w:ascii="Times New Roman" w:hAnsi="Times New Roman" w:cs="Times New Roman"/>
          <w:noProof/>
          <w:sz w:val="26"/>
          <w:szCs w:val="26"/>
        </w:rPr>
        <w:lastRenderedPageBreak/>
        <mc:AlternateContent>
          <mc:Choice Requires="wps">
            <w:drawing>
              <wp:anchor distT="0" distB="0" distL="114300" distR="114300" simplePos="0" relativeHeight="251658286" behindDoc="0" locked="0" layoutInCell="1" allowOverlap="1" wp14:anchorId="715D107F" wp14:editId="7339AB5A">
                <wp:simplePos x="0" y="0"/>
                <wp:positionH relativeFrom="column">
                  <wp:posOffset>-666750</wp:posOffset>
                </wp:positionH>
                <wp:positionV relativeFrom="paragraph">
                  <wp:posOffset>3824605</wp:posOffset>
                </wp:positionV>
                <wp:extent cx="716978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7169785" cy="635"/>
                        </a:xfrm>
                        <a:prstGeom prst="rect">
                          <a:avLst/>
                        </a:prstGeom>
                        <a:solidFill>
                          <a:prstClr val="white"/>
                        </a:solidFill>
                        <a:ln>
                          <a:noFill/>
                        </a:ln>
                      </wps:spPr>
                      <wps:txbx>
                        <w:txbxContent>
                          <w:p w14:paraId="7885BEC0" w14:textId="1D9B899A" w:rsidR="00FB0154" w:rsidRPr="00FB0154" w:rsidRDefault="00FB0154" w:rsidP="00FB0154">
                            <w:pPr>
                              <w:pStyle w:val="Caption"/>
                              <w:jc w:val="center"/>
                              <w:rPr>
                                <w:rFonts w:ascii="Times New Roman" w:hAnsi="Times New Roman" w:cs="Times New Roman"/>
                                <w:b/>
                                <w:bCs/>
                                <w:i w:val="0"/>
                                <w:iCs w:val="0"/>
                                <w:noProof/>
                                <w:color w:val="auto"/>
                                <w:sz w:val="26"/>
                                <w:szCs w:val="26"/>
                                <w:lang w:val="vi-VN"/>
                              </w:rPr>
                            </w:pPr>
                            <w:bookmarkStart w:id="106" w:name="_Toc104330880"/>
                            <w:bookmarkStart w:id="107" w:name="_Toc104331054"/>
                            <w:bookmarkStart w:id="108" w:name="_Toc118733898"/>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36:</w:t>
                            </w:r>
                            <w:r w:rsidRPr="00FB0154">
                              <w:rPr>
                                <w:rFonts w:ascii="Times New Roman" w:hAnsi="Times New Roman" w:cs="Times New Roman"/>
                                <w:b/>
                                <w:bCs/>
                                <w:i w:val="0"/>
                                <w:iCs w:val="0"/>
                                <w:color w:val="auto"/>
                                <w:sz w:val="26"/>
                                <w:szCs w:val="26"/>
                                <w:lang w:val="vi-VN"/>
                              </w:rPr>
                              <w:t xml:space="preserve"> Quản lý thông tin khách hàng</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107F" id="Text Box 49" o:spid="_x0000_s1031" type="#_x0000_t202" style="position:absolute;left:0;text-align:left;margin-left:-52.5pt;margin-top:301.15pt;width:564.55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wZGgIAAD8EAAAOAAAAZHJzL2Uyb0RvYy54bWysU8Fu2zAMvQ/YPwi6L046NO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bP7p5vaaM0mx+cf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" stroked="f">
                <v:textbox style="mso-fit-shape-to-text:t" inset="0,0,0,0">
                  <w:txbxContent>
                    <w:p w14:paraId="7885BEC0" w14:textId="1D9B899A" w:rsidR="00FB0154" w:rsidRPr="00FB0154" w:rsidRDefault="00FB0154" w:rsidP="00FB0154">
                      <w:pPr>
                        <w:pStyle w:val="Caption"/>
                        <w:jc w:val="center"/>
                        <w:rPr>
                          <w:rFonts w:ascii="Times New Roman" w:hAnsi="Times New Roman" w:cs="Times New Roman"/>
                          <w:b/>
                          <w:bCs/>
                          <w:i w:val="0"/>
                          <w:iCs w:val="0"/>
                          <w:noProof/>
                          <w:color w:val="auto"/>
                          <w:sz w:val="26"/>
                          <w:szCs w:val="26"/>
                          <w:lang w:val="vi-VN"/>
                        </w:rPr>
                      </w:pPr>
                      <w:bookmarkStart w:id="109" w:name="_Toc104330880"/>
                      <w:bookmarkStart w:id="110" w:name="_Toc104331054"/>
                      <w:bookmarkStart w:id="111" w:name="_Toc118733898"/>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36:</w:t>
                      </w:r>
                      <w:r w:rsidRPr="00FB0154">
                        <w:rPr>
                          <w:rFonts w:ascii="Times New Roman" w:hAnsi="Times New Roman" w:cs="Times New Roman"/>
                          <w:b/>
                          <w:bCs/>
                          <w:i w:val="0"/>
                          <w:iCs w:val="0"/>
                          <w:color w:val="auto"/>
                          <w:sz w:val="26"/>
                          <w:szCs w:val="26"/>
                          <w:lang w:val="vi-VN"/>
                        </w:rPr>
                        <w:t xml:space="preserve"> Quản lý thông tin khách hàng</w:t>
                      </w:r>
                      <w:bookmarkEnd w:id="109"/>
                      <w:bookmarkEnd w:id="110"/>
                      <w:bookmarkEnd w:id="111"/>
                    </w:p>
                  </w:txbxContent>
                </v:textbox>
                <w10:wrap type="square"/>
              </v:shape>
            </w:pict>
          </mc:Fallback>
        </mc:AlternateContent>
      </w:r>
      <w:r w:rsidR="00D660EE" w:rsidRPr="00655A1C">
        <w:rPr>
          <w:rFonts w:ascii="Times New Roman" w:hAnsi="Times New Roman" w:cs="Times New Roman"/>
          <w:noProof/>
          <w:sz w:val="26"/>
          <w:szCs w:val="26"/>
        </w:rPr>
        <w:drawing>
          <wp:anchor distT="0" distB="0" distL="114300" distR="114300" simplePos="0" relativeHeight="251658270" behindDoc="0" locked="0" layoutInCell="1" allowOverlap="1" wp14:anchorId="6B6C3BAA" wp14:editId="341A36A2">
            <wp:simplePos x="0" y="0"/>
            <wp:positionH relativeFrom="page">
              <wp:align>right</wp:align>
            </wp:positionH>
            <wp:positionV relativeFrom="paragraph">
              <wp:posOffset>444296</wp:posOffset>
            </wp:positionV>
            <wp:extent cx="7169785" cy="3323832"/>
            <wp:effectExtent l="152400" t="152400" r="354965" b="353060"/>
            <wp:wrapSquare wrapText="bothSides"/>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169785" cy="332383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62D32" w:rsidRPr="00655A1C">
        <w:rPr>
          <w:rFonts w:ascii="Times New Roman" w:hAnsi="Times New Roman" w:cs="Times New Roman"/>
          <w:b/>
          <w:bCs/>
          <w:sz w:val="26"/>
          <w:szCs w:val="26"/>
        </w:rPr>
        <w:t xml:space="preserve">Quản lý thông tin khách hàng </w:t>
      </w:r>
      <w:r w:rsidR="00E42143" w:rsidRPr="00655A1C">
        <w:rPr>
          <w:rFonts w:ascii="Times New Roman" w:hAnsi="Times New Roman" w:cs="Times New Roman"/>
          <w:b/>
          <w:bCs/>
          <w:sz w:val="26"/>
          <w:szCs w:val="26"/>
        </w:rPr>
        <w:t>(xóa tài khoản khách hàng đã dăng ký)</w:t>
      </w:r>
      <w:bookmarkEnd w:id="105"/>
      <w:r w:rsidR="00E42143" w:rsidRPr="00655A1C">
        <w:rPr>
          <w:rFonts w:ascii="Times New Roman" w:hAnsi="Times New Roman" w:cs="Times New Roman"/>
          <w:b/>
          <w:bCs/>
          <w:sz w:val="26"/>
          <w:szCs w:val="26"/>
        </w:rPr>
        <w:tab/>
        <w:t xml:space="preserve">   </w:t>
      </w:r>
    </w:p>
    <w:p w14:paraId="2AA54CA0" w14:textId="3BF18FE7" w:rsidR="00E42143" w:rsidRPr="00655A1C" w:rsidRDefault="00D660EE" w:rsidP="00752C82">
      <w:pPr>
        <w:pStyle w:val="Heading3"/>
        <w:rPr>
          <w:rFonts w:ascii="Times New Roman" w:hAnsi="Times New Roman" w:cs="Times New Roman"/>
          <w:b/>
          <w:color w:val="auto"/>
          <w:sz w:val="26"/>
          <w:szCs w:val="26"/>
        </w:rPr>
      </w:pPr>
      <w:bookmarkStart w:id="112" w:name="_Toc118814407"/>
      <w:r w:rsidRPr="00655A1C">
        <w:rPr>
          <w:rFonts w:ascii="Times New Roman" w:hAnsi="Times New Roman" w:cs="Times New Roman"/>
          <w:b/>
          <w:color w:val="auto"/>
          <w:sz w:val="26"/>
          <w:szCs w:val="26"/>
        </w:rPr>
        <w:t>3</w:t>
      </w:r>
      <w:r w:rsidR="00FB0154" w:rsidRPr="00655A1C">
        <w:rPr>
          <w:rFonts w:ascii="Times New Roman" w:hAnsi="Times New Roman" w:cs="Times New Roman"/>
          <w:noProof/>
          <w:sz w:val="26"/>
          <w:szCs w:val="26"/>
        </w:rPr>
        <mc:AlternateContent>
          <mc:Choice Requires="wps">
            <w:drawing>
              <wp:anchor distT="0" distB="0" distL="114300" distR="114300" simplePos="0" relativeHeight="251658287" behindDoc="0" locked="0" layoutInCell="1" allowOverlap="1" wp14:anchorId="3D2A67C3" wp14:editId="0107DE53">
                <wp:simplePos x="0" y="0"/>
                <wp:positionH relativeFrom="column">
                  <wp:posOffset>-762000</wp:posOffset>
                </wp:positionH>
                <wp:positionV relativeFrom="paragraph">
                  <wp:posOffset>7393940</wp:posOffset>
                </wp:positionV>
                <wp:extent cx="727202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7272020" cy="635"/>
                        </a:xfrm>
                        <a:prstGeom prst="rect">
                          <a:avLst/>
                        </a:prstGeom>
                        <a:solidFill>
                          <a:prstClr val="white"/>
                        </a:solidFill>
                        <a:ln>
                          <a:noFill/>
                        </a:ln>
                      </wps:spPr>
                      <wps:txbx>
                        <w:txbxContent>
                          <w:p w14:paraId="092E1301" w14:textId="256F30C1" w:rsidR="00FB0154" w:rsidRPr="00FB0154" w:rsidRDefault="00FB0154" w:rsidP="00FB0154">
                            <w:pPr>
                              <w:pStyle w:val="Caption"/>
                              <w:jc w:val="center"/>
                              <w:rPr>
                                <w:rFonts w:ascii="Times New Roman" w:hAnsi="Times New Roman" w:cs="Times New Roman"/>
                                <w:b/>
                                <w:bCs/>
                                <w:i w:val="0"/>
                                <w:iCs w:val="0"/>
                                <w:color w:val="auto"/>
                                <w:sz w:val="26"/>
                                <w:szCs w:val="26"/>
                                <w:lang w:val="vi-VN"/>
                              </w:rPr>
                            </w:pPr>
                            <w:bookmarkStart w:id="113" w:name="_Toc104330881"/>
                            <w:bookmarkStart w:id="114" w:name="_Toc104331055"/>
                            <w:bookmarkStart w:id="115" w:name="_Toc118733899"/>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37:</w:t>
                            </w:r>
                            <w:r w:rsidRPr="00FB0154">
                              <w:rPr>
                                <w:rFonts w:ascii="Times New Roman" w:hAnsi="Times New Roman" w:cs="Times New Roman"/>
                                <w:b/>
                                <w:bCs/>
                                <w:i w:val="0"/>
                                <w:iCs w:val="0"/>
                                <w:color w:val="auto"/>
                                <w:sz w:val="26"/>
                                <w:szCs w:val="26"/>
                                <w:lang w:val="vi-VN"/>
                              </w:rPr>
                              <w:t xml:space="preserve"> Bình luận sản phẩm</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A67C3" id="Text Box 51" o:spid="_x0000_s1032" type="#_x0000_t202" style="position:absolute;margin-left:-60pt;margin-top:582.2pt;width:572.6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UTGQIAAD8EAAAOAAAAZHJzL2Uyb0RvYy54bWysU01v2zAMvQ/YfxB0X5xkWDsY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b+e18OieXJN/Nx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" stroked="f">
                <v:textbox style="mso-fit-shape-to-text:t" inset="0,0,0,0">
                  <w:txbxContent>
                    <w:p w14:paraId="092E1301" w14:textId="256F30C1" w:rsidR="00FB0154" w:rsidRPr="00FB0154" w:rsidRDefault="00FB0154" w:rsidP="00FB0154">
                      <w:pPr>
                        <w:pStyle w:val="Caption"/>
                        <w:jc w:val="center"/>
                        <w:rPr>
                          <w:rFonts w:ascii="Times New Roman" w:hAnsi="Times New Roman" w:cs="Times New Roman"/>
                          <w:b/>
                          <w:bCs/>
                          <w:i w:val="0"/>
                          <w:iCs w:val="0"/>
                          <w:color w:val="auto"/>
                          <w:sz w:val="26"/>
                          <w:szCs w:val="26"/>
                          <w:lang w:val="vi-VN"/>
                        </w:rPr>
                      </w:pPr>
                      <w:bookmarkStart w:id="116" w:name="_Toc104330881"/>
                      <w:bookmarkStart w:id="117" w:name="_Toc104331055"/>
                      <w:bookmarkStart w:id="118" w:name="_Toc118733899"/>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37:</w:t>
                      </w:r>
                      <w:r w:rsidRPr="00FB0154">
                        <w:rPr>
                          <w:rFonts w:ascii="Times New Roman" w:hAnsi="Times New Roman" w:cs="Times New Roman"/>
                          <w:b/>
                          <w:bCs/>
                          <w:i w:val="0"/>
                          <w:iCs w:val="0"/>
                          <w:color w:val="auto"/>
                          <w:sz w:val="26"/>
                          <w:szCs w:val="26"/>
                          <w:lang w:val="vi-VN"/>
                        </w:rPr>
                        <w:t xml:space="preserve"> Bình luận sản phẩm</w:t>
                      </w:r>
                      <w:bookmarkEnd w:id="116"/>
                      <w:bookmarkEnd w:id="117"/>
                      <w:bookmarkEnd w:id="118"/>
                    </w:p>
                  </w:txbxContent>
                </v:textbox>
                <w10:wrap type="square"/>
              </v:shape>
            </w:pict>
          </mc:Fallback>
        </mc:AlternateContent>
      </w:r>
      <w:r w:rsidR="00527D68" w:rsidRPr="00655A1C">
        <w:rPr>
          <w:rFonts w:ascii="Times New Roman" w:hAnsi="Times New Roman" w:cs="Times New Roman"/>
          <w:noProof/>
          <w:color w:val="auto"/>
          <w:sz w:val="26"/>
          <w:szCs w:val="26"/>
        </w:rPr>
        <w:drawing>
          <wp:anchor distT="0" distB="0" distL="114300" distR="114300" simplePos="0" relativeHeight="251658271" behindDoc="0" locked="0" layoutInCell="1" allowOverlap="1" wp14:anchorId="122A050B" wp14:editId="1BA16E34">
            <wp:simplePos x="0" y="0"/>
            <wp:positionH relativeFrom="page">
              <wp:align>left</wp:align>
            </wp:positionH>
            <wp:positionV relativeFrom="paragraph">
              <wp:posOffset>4489450</wp:posOffset>
            </wp:positionV>
            <wp:extent cx="7272020" cy="2847340"/>
            <wp:effectExtent l="152400" t="152400" r="367030" b="35306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272020" cy="28473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b/>
          <w:color w:val="auto"/>
          <w:sz w:val="26"/>
          <w:szCs w:val="26"/>
          <w:lang w:val="vi-VN"/>
        </w:rPr>
        <w:t xml:space="preserve">.1.9. </w:t>
      </w:r>
      <w:r w:rsidR="00E42143" w:rsidRPr="00655A1C">
        <w:rPr>
          <w:rFonts w:ascii="Times New Roman" w:hAnsi="Times New Roman" w:cs="Times New Roman"/>
          <w:b/>
          <w:color w:val="auto"/>
          <w:sz w:val="26"/>
          <w:szCs w:val="26"/>
        </w:rPr>
        <w:t>Bình luận sản phẩm</w:t>
      </w:r>
      <w:r w:rsidR="001453C9" w:rsidRPr="00655A1C">
        <w:rPr>
          <w:rFonts w:ascii="Times New Roman" w:hAnsi="Times New Roman" w:cs="Times New Roman"/>
          <w:b/>
          <w:color w:val="auto"/>
          <w:sz w:val="26"/>
          <w:szCs w:val="26"/>
        </w:rPr>
        <w:t xml:space="preserve"> (Trả lời và xóa bình luận)</w:t>
      </w:r>
      <w:bookmarkEnd w:id="112"/>
    </w:p>
    <w:p w14:paraId="35E8FDA2" w14:textId="77777777" w:rsidR="005857F2" w:rsidRPr="00655A1C" w:rsidRDefault="005857F2" w:rsidP="005857F2">
      <w:pPr>
        <w:rPr>
          <w:rFonts w:ascii="Times New Roman" w:hAnsi="Times New Roman" w:cs="Times New Roman"/>
          <w:b/>
          <w:bCs/>
          <w:sz w:val="26"/>
          <w:szCs w:val="26"/>
        </w:rPr>
      </w:pPr>
    </w:p>
    <w:p w14:paraId="7F3108DE" w14:textId="00AF970D" w:rsidR="001453C9" w:rsidRPr="00655A1C" w:rsidRDefault="003705A7" w:rsidP="00752C82">
      <w:pPr>
        <w:pStyle w:val="Heading3"/>
        <w:rPr>
          <w:rFonts w:ascii="Times New Roman" w:hAnsi="Times New Roman" w:cs="Times New Roman"/>
          <w:b/>
          <w:color w:val="auto"/>
          <w:sz w:val="26"/>
          <w:szCs w:val="26"/>
        </w:rPr>
      </w:pPr>
      <w:bookmarkStart w:id="119" w:name="_Toc118814408"/>
      <w:r w:rsidRPr="00655A1C">
        <w:rPr>
          <w:rFonts w:ascii="Times New Roman" w:hAnsi="Times New Roman" w:cs="Times New Roman"/>
          <w:b/>
          <w:color w:val="auto"/>
          <w:sz w:val="26"/>
          <w:szCs w:val="26"/>
        </w:rPr>
        <w:lastRenderedPageBreak/>
        <w:t>3</w:t>
      </w:r>
      <w:r w:rsidR="00FB0154" w:rsidRPr="00655A1C">
        <w:rPr>
          <w:rFonts w:ascii="Times New Roman" w:hAnsi="Times New Roman" w:cs="Times New Roman"/>
          <w:noProof/>
          <w:sz w:val="26"/>
          <w:szCs w:val="26"/>
        </w:rPr>
        <mc:AlternateContent>
          <mc:Choice Requires="wps">
            <w:drawing>
              <wp:anchor distT="0" distB="0" distL="114300" distR="114300" simplePos="0" relativeHeight="251658288" behindDoc="0" locked="0" layoutInCell="1" allowOverlap="1" wp14:anchorId="6B42871E" wp14:editId="4BC2C169">
                <wp:simplePos x="0" y="0"/>
                <wp:positionH relativeFrom="column">
                  <wp:posOffset>-762000</wp:posOffset>
                </wp:positionH>
                <wp:positionV relativeFrom="paragraph">
                  <wp:posOffset>3307715</wp:posOffset>
                </wp:positionV>
                <wp:extent cx="74815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7481570" cy="635"/>
                        </a:xfrm>
                        <a:prstGeom prst="rect">
                          <a:avLst/>
                        </a:prstGeom>
                        <a:solidFill>
                          <a:prstClr val="white"/>
                        </a:solidFill>
                        <a:ln>
                          <a:noFill/>
                        </a:ln>
                      </wps:spPr>
                      <wps:txbx>
                        <w:txbxContent>
                          <w:p w14:paraId="365FACDF" w14:textId="4D237ED3" w:rsidR="00FB0154" w:rsidRPr="00FB0154" w:rsidRDefault="00FB0154" w:rsidP="00FB0154">
                            <w:pPr>
                              <w:pStyle w:val="Caption"/>
                              <w:jc w:val="center"/>
                              <w:rPr>
                                <w:rFonts w:ascii="Times New Roman" w:hAnsi="Times New Roman" w:cs="Times New Roman"/>
                                <w:b/>
                                <w:bCs/>
                                <w:i w:val="0"/>
                                <w:iCs w:val="0"/>
                                <w:color w:val="auto"/>
                                <w:sz w:val="26"/>
                                <w:szCs w:val="26"/>
                                <w:lang w:val="vi-VN"/>
                              </w:rPr>
                            </w:pPr>
                            <w:bookmarkStart w:id="120" w:name="_Toc104330882"/>
                            <w:bookmarkStart w:id="121" w:name="_Toc104331056"/>
                            <w:bookmarkStart w:id="122" w:name="_Toc118733900"/>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38</w:t>
                            </w:r>
                            <w:r w:rsidR="005F100E">
                              <w:rPr>
                                <w:rFonts w:ascii="Times New Roman" w:hAnsi="Times New Roman" w:cs="Times New Roman"/>
                                <w:b/>
                                <w:bCs/>
                                <w:i w:val="0"/>
                                <w:iCs w:val="0"/>
                                <w:color w:val="auto"/>
                                <w:sz w:val="26"/>
                                <w:szCs w:val="26"/>
                              </w:rPr>
                              <w:t>:</w:t>
                            </w:r>
                            <w:r w:rsidRPr="00FB0154">
                              <w:rPr>
                                <w:rFonts w:ascii="Times New Roman" w:hAnsi="Times New Roman" w:cs="Times New Roman"/>
                                <w:b/>
                                <w:bCs/>
                                <w:i w:val="0"/>
                                <w:iCs w:val="0"/>
                                <w:color w:val="auto"/>
                                <w:sz w:val="26"/>
                                <w:szCs w:val="26"/>
                                <w:lang w:val="vi-VN"/>
                              </w:rPr>
                              <w:t xml:space="preserve"> Tư vấn khách hàng</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2871E" id="Text Box 52" o:spid="_x0000_s1033" type="#_x0000_t202" style="position:absolute;margin-left:-60pt;margin-top:260.45pt;width:589.1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" stroked="f">
                <v:textbox style="mso-fit-shape-to-text:t" inset="0,0,0,0">
                  <w:txbxContent>
                    <w:p w14:paraId="365FACDF" w14:textId="4D237ED3" w:rsidR="00FB0154" w:rsidRPr="00FB0154" w:rsidRDefault="00FB0154" w:rsidP="00FB0154">
                      <w:pPr>
                        <w:pStyle w:val="Caption"/>
                        <w:jc w:val="center"/>
                        <w:rPr>
                          <w:rFonts w:ascii="Times New Roman" w:hAnsi="Times New Roman" w:cs="Times New Roman"/>
                          <w:b/>
                          <w:bCs/>
                          <w:i w:val="0"/>
                          <w:iCs w:val="0"/>
                          <w:color w:val="auto"/>
                          <w:sz w:val="26"/>
                          <w:szCs w:val="26"/>
                          <w:lang w:val="vi-VN"/>
                        </w:rPr>
                      </w:pPr>
                      <w:bookmarkStart w:id="123" w:name="_Toc104330882"/>
                      <w:bookmarkStart w:id="124" w:name="_Toc104331056"/>
                      <w:bookmarkStart w:id="125" w:name="_Toc118733900"/>
                      <w:r w:rsidRPr="00FB0154">
                        <w:rPr>
                          <w:rFonts w:ascii="Times New Roman" w:hAnsi="Times New Roman" w:cs="Times New Roman"/>
                          <w:b/>
                          <w:bCs/>
                          <w:i w:val="0"/>
                          <w:iCs w:val="0"/>
                          <w:color w:val="auto"/>
                          <w:sz w:val="26"/>
                          <w:szCs w:val="26"/>
                        </w:rPr>
                        <w:t xml:space="preserve">Hình </w:t>
                      </w:r>
                      <w:r w:rsidR="00481A69">
                        <w:rPr>
                          <w:rFonts w:ascii="Times New Roman" w:hAnsi="Times New Roman" w:cs="Times New Roman"/>
                          <w:b/>
                          <w:bCs/>
                          <w:i w:val="0"/>
                          <w:iCs w:val="0"/>
                          <w:color w:val="auto"/>
                          <w:sz w:val="26"/>
                          <w:szCs w:val="26"/>
                        </w:rPr>
                        <w:t>38</w:t>
                      </w:r>
                      <w:r w:rsidR="005F100E">
                        <w:rPr>
                          <w:rFonts w:ascii="Times New Roman" w:hAnsi="Times New Roman" w:cs="Times New Roman"/>
                          <w:b/>
                          <w:bCs/>
                          <w:i w:val="0"/>
                          <w:iCs w:val="0"/>
                          <w:color w:val="auto"/>
                          <w:sz w:val="26"/>
                          <w:szCs w:val="26"/>
                        </w:rPr>
                        <w:t>:</w:t>
                      </w:r>
                      <w:r w:rsidRPr="00FB0154">
                        <w:rPr>
                          <w:rFonts w:ascii="Times New Roman" w:hAnsi="Times New Roman" w:cs="Times New Roman"/>
                          <w:b/>
                          <w:bCs/>
                          <w:i w:val="0"/>
                          <w:iCs w:val="0"/>
                          <w:color w:val="auto"/>
                          <w:sz w:val="26"/>
                          <w:szCs w:val="26"/>
                          <w:lang w:val="vi-VN"/>
                        </w:rPr>
                        <w:t xml:space="preserve"> Tư vấn khách hàng</w:t>
                      </w:r>
                      <w:bookmarkEnd w:id="123"/>
                      <w:bookmarkEnd w:id="124"/>
                      <w:bookmarkEnd w:id="125"/>
                    </w:p>
                  </w:txbxContent>
                </v:textbox>
                <w10:wrap type="square"/>
              </v:shape>
            </w:pict>
          </mc:Fallback>
        </mc:AlternateContent>
      </w:r>
      <w:r w:rsidR="005857F2" w:rsidRPr="00655A1C">
        <w:rPr>
          <w:rFonts w:ascii="Times New Roman" w:hAnsi="Times New Roman" w:cs="Times New Roman"/>
          <w:noProof/>
          <w:color w:val="auto"/>
          <w:sz w:val="26"/>
          <w:szCs w:val="26"/>
        </w:rPr>
        <w:drawing>
          <wp:anchor distT="0" distB="0" distL="114300" distR="114300" simplePos="0" relativeHeight="251658267" behindDoc="0" locked="0" layoutInCell="1" allowOverlap="1" wp14:anchorId="294F1A4C" wp14:editId="5E8920CE">
            <wp:simplePos x="0" y="0"/>
            <wp:positionH relativeFrom="margin">
              <wp:posOffset>-846111</wp:posOffset>
            </wp:positionH>
            <wp:positionV relativeFrom="paragraph">
              <wp:posOffset>422536</wp:posOffset>
            </wp:positionV>
            <wp:extent cx="7481570" cy="2828290"/>
            <wp:effectExtent l="152400" t="152400" r="367030" b="35306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81570" cy="28282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b/>
          <w:color w:val="auto"/>
          <w:sz w:val="26"/>
          <w:szCs w:val="26"/>
          <w:lang w:val="vi-VN"/>
        </w:rPr>
        <w:t xml:space="preserve">.2.1. </w:t>
      </w:r>
      <w:r w:rsidR="001453C9" w:rsidRPr="00655A1C">
        <w:rPr>
          <w:rFonts w:ascii="Times New Roman" w:hAnsi="Times New Roman" w:cs="Times New Roman"/>
          <w:b/>
          <w:color w:val="auto"/>
          <w:sz w:val="26"/>
          <w:szCs w:val="26"/>
        </w:rPr>
        <w:t>Tư vấn khách hàng</w:t>
      </w:r>
      <w:r w:rsidR="00B97722" w:rsidRPr="00655A1C">
        <w:rPr>
          <w:rFonts w:ascii="Times New Roman" w:hAnsi="Times New Roman" w:cs="Times New Roman"/>
          <w:b/>
          <w:color w:val="auto"/>
          <w:sz w:val="26"/>
          <w:szCs w:val="26"/>
        </w:rPr>
        <w:t xml:space="preserve"> (Tư vấn tự động)</w:t>
      </w:r>
      <w:bookmarkEnd w:id="119"/>
    </w:p>
    <w:p w14:paraId="074BCE34" w14:textId="77777777" w:rsidR="001111AA" w:rsidRPr="00655A1C" w:rsidRDefault="001111AA" w:rsidP="005857F2">
      <w:pPr>
        <w:rPr>
          <w:rFonts w:ascii="Times New Roman" w:hAnsi="Times New Roman" w:cs="Times New Roman"/>
          <w:b/>
          <w:bCs/>
          <w:sz w:val="26"/>
          <w:szCs w:val="26"/>
        </w:rPr>
      </w:pPr>
    </w:p>
    <w:bookmarkStart w:id="126" w:name="_Toc118814409"/>
    <w:p w14:paraId="747BFF26" w14:textId="4A2FE450" w:rsidR="00970519" w:rsidRPr="00655A1C" w:rsidRDefault="005F100E" w:rsidP="00752C82">
      <w:pPr>
        <w:pStyle w:val="Heading2"/>
        <w:rPr>
          <w:rFonts w:ascii="Times New Roman" w:hAnsi="Times New Roman" w:cs="Times New Roman"/>
          <w:b/>
          <w:bCs/>
          <w:lang w:val="vi-VN"/>
        </w:rPr>
      </w:pPr>
      <w:r w:rsidRPr="00655A1C">
        <w:rPr>
          <w:rFonts w:ascii="Times New Roman" w:hAnsi="Times New Roman" w:cs="Times New Roman"/>
          <w:noProof/>
        </w:rPr>
        <mc:AlternateContent>
          <mc:Choice Requires="wps">
            <w:drawing>
              <wp:anchor distT="0" distB="0" distL="114300" distR="114300" simplePos="0" relativeHeight="251683905" behindDoc="0" locked="0" layoutInCell="1" allowOverlap="1" wp14:anchorId="333808F4" wp14:editId="6B4C6641">
                <wp:simplePos x="0" y="0"/>
                <wp:positionH relativeFrom="column">
                  <wp:posOffset>4653967</wp:posOffset>
                </wp:positionH>
                <wp:positionV relativeFrom="paragraph">
                  <wp:posOffset>2925119</wp:posOffset>
                </wp:positionV>
                <wp:extent cx="1043084" cy="741128"/>
                <wp:effectExtent l="38100" t="38100" r="43180" b="40005"/>
                <wp:wrapNone/>
                <wp:docPr id="38" name="Straight Arrow Connector 38"/>
                <wp:cNvGraphicFramePr/>
                <a:graphic xmlns:a="http://schemas.openxmlformats.org/drawingml/2006/main">
                  <a:graphicData uri="http://schemas.microsoft.com/office/word/2010/wordprocessingShape">
                    <wps:wsp>
                      <wps:cNvCnPr/>
                      <wps:spPr>
                        <a:xfrm flipV="1">
                          <a:off x="0" y="0"/>
                          <a:ext cx="1043084" cy="741128"/>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2160D" id="Straight Arrow Connector 38" o:spid="_x0000_s1026" type="#_x0000_t32" style="position:absolute;margin-left:366.45pt;margin-top:230.3pt;width:82.15pt;height:58.35pt;flip:y;z-index:251683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" strokecolor="#00b050" strokeweight="6pt">
                <v:stroke endarrow="block" joinstyle="miter"/>
              </v:shape>
            </w:pict>
          </mc:Fallback>
        </mc:AlternateContent>
      </w:r>
      <w:r w:rsidRPr="00655A1C">
        <w:rPr>
          <w:rFonts w:ascii="Times New Roman" w:hAnsi="Times New Roman" w:cs="Times New Roman"/>
          <w:b/>
          <w:bCs/>
          <w:noProof/>
          <w:lang w:val="vi-VN"/>
        </w:rPr>
        <w:drawing>
          <wp:anchor distT="0" distB="0" distL="114300" distR="114300" simplePos="0" relativeHeight="251682881" behindDoc="0" locked="0" layoutInCell="1" allowOverlap="1" wp14:anchorId="43B259BD" wp14:editId="1B2AD9AB">
            <wp:simplePos x="0" y="0"/>
            <wp:positionH relativeFrom="column">
              <wp:posOffset>135461</wp:posOffset>
            </wp:positionH>
            <wp:positionV relativeFrom="paragraph">
              <wp:posOffset>269429</wp:posOffset>
            </wp:positionV>
            <wp:extent cx="5943600" cy="2776855"/>
            <wp:effectExtent l="0" t="0" r="0" b="444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r w:rsidR="003705A7" w:rsidRPr="00655A1C">
        <w:rPr>
          <w:rFonts w:ascii="Times New Roman" w:hAnsi="Times New Roman" w:cs="Times New Roman"/>
          <w:b/>
          <w:color w:val="auto"/>
        </w:rPr>
        <w:t>3</w:t>
      </w:r>
      <w:r w:rsidR="00FB0154" w:rsidRPr="00655A1C">
        <w:rPr>
          <w:rFonts w:ascii="Times New Roman" w:hAnsi="Times New Roman" w:cs="Times New Roman"/>
          <w:noProof/>
          <w:color w:val="auto"/>
        </w:rPr>
        <mc:AlternateContent>
          <mc:Choice Requires="wps">
            <w:drawing>
              <wp:anchor distT="0" distB="0" distL="114300" distR="114300" simplePos="0" relativeHeight="251658289" behindDoc="1" locked="0" layoutInCell="1" allowOverlap="1" wp14:anchorId="54F9B5A3" wp14:editId="03647926">
                <wp:simplePos x="0" y="0"/>
                <wp:positionH relativeFrom="column">
                  <wp:posOffset>-104775</wp:posOffset>
                </wp:positionH>
                <wp:positionV relativeFrom="paragraph">
                  <wp:posOffset>3373755</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058ECD" w14:textId="2D6D174C" w:rsidR="00FB0154" w:rsidRPr="00583346" w:rsidRDefault="00FB0154" w:rsidP="00583346">
                            <w:pPr>
                              <w:pStyle w:val="Caption"/>
                              <w:jc w:val="center"/>
                              <w:rPr>
                                <w:rFonts w:ascii="Times New Roman" w:hAnsi="Times New Roman" w:cs="Times New Roman"/>
                                <w:b/>
                                <w:bCs/>
                                <w:i w:val="0"/>
                                <w:iCs w:val="0"/>
                                <w:color w:val="auto"/>
                                <w:sz w:val="26"/>
                                <w:szCs w:val="26"/>
                                <w:lang w:val="vi-VN"/>
                              </w:rPr>
                            </w:pPr>
                            <w:bookmarkStart w:id="127" w:name="_Toc104330883"/>
                            <w:bookmarkStart w:id="128" w:name="_Toc104331057"/>
                            <w:bookmarkStart w:id="129" w:name="_Toc118733901"/>
                            <w:r w:rsidRPr="00583346">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39</w:t>
                            </w:r>
                            <w:r w:rsidR="005F100E">
                              <w:rPr>
                                <w:rFonts w:ascii="Times New Roman" w:hAnsi="Times New Roman" w:cs="Times New Roman"/>
                                <w:b/>
                                <w:i w:val="0"/>
                                <w:color w:val="auto"/>
                                <w:sz w:val="26"/>
                                <w:szCs w:val="26"/>
                              </w:rPr>
                              <w:t>:</w:t>
                            </w:r>
                            <w:r w:rsidRPr="00583346">
                              <w:rPr>
                                <w:rFonts w:ascii="Times New Roman" w:hAnsi="Times New Roman" w:cs="Times New Roman"/>
                                <w:b/>
                                <w:i w:val="0"/>
                                <w:color w:val="auto"/>
                                <w:sz w:val="26"/>
                                <w:szCs w:val="26"/>
                                <w:lang w:val="vi-VN"/>
                              </w:rPr>
                              <w:t xml:space="preserve"> Giao diện </w:t>
                            </w:r>
                            <w:r w:rsidR="00583346" w:rsidRPr="00583346">
                              <w:rPr>
                                <w:rFonts w:ascii="Times New Roman" w:hAnsi="Times New Roman" w:cs="Times New Roman"/>
                                <w:b/>
                                <w:bCs/>
                                <w:i w:val="0"/>
                                <w:iCs w:val="0"/>
                                <w:color w:val="auto"/>
                                <w:sz w:val="26"/>
                                <w:szCs w:val="26"/>
                                <w:lang w:val="vi-VN"/>
                              </w:rPr>
                              <w:t>Chat</w:t>
                            </w:r>
                            <w:bookmarkEnd w:id="127"/>
                            <w:bookmarkEnd w:id="128"/>
                            <w:bookmarkEnd w:id="129"/>
                          </w:p>
                          <w:p w14:paraId="575E5092" w14:textId="7BFA9096" w:rsidR="00FB0154" w:rsidRPr="00583346" w:rsidRDefault="00FB0154" w:rsidP="00583346">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9B5A3" id="Text Box 53" o:spid="_x0000_s1034" type="#_x0000_t202" style="position:absolute;margin-left:-8.25pt;margin-top:265.65pt;width:468pt;height:.05pt;z-index:-2516581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" stroked="f">
                <v:textbox style="mso-fit-shape-to-text:t" inset="0,0,0,0">
                  <w:txbxContent>
                    <w:p w14:paraId="01058ECD" w14:textId="2D6D174C" w:rsidR="00FB0154" w:rsidRPr="00583346" w:rsidRDefault="00FB0154" w:rsidP="00583346">
                      <w:pPr>
                        <w:pStyle w:val="Caption"/>
                        <w:jc w:val="center"/>
                        <w:rPr>
                          <w:rFonts w:ascii="Times New Roman" w:hAnsi="Times New Roman" w:cs="Times New Roman"/>
                          <w:b/>
                          <w:bCs/>
                          <w:i w:val="0"/>
                          <w:iCs w:val="0"/>
                          <w:color w:val="auto"/>
                          <w:sz w:val="26"/>
                          <w:szCs w:val="26"/>
                          <w:lang w:val="vi-VN"/>
                        </w:rPr>
                      </w:pPr>
                      <w:bookmarkStart w:id="130" w:name="_Toc104330883"/>
                      <w:bookmarkStart w:id="131" w:name="_Toc104331057"/>
                      <w:bookmarkStart w:id="132" w:name="_Toc118733901"/>
                      <w:r w:rsidRPr="00583346">
                        <w:rPr>
                          <w:rFonts w:ascii="Times New Roman" w:hAnsi="Times New Roman" w:cs="Times New Roman"/>
                          <w:b/>
                          <w:i w:val="0"/>
                          <w:color w:val="auto"/>
                          <w:sz w:val="26"/>
                          <w:szCs w:val="26"/>
                        </w:rPr>
                        <w:t xml:space="preserve">Hình </w:t>
                      </w:r>
                      <w:r w:rsidR="00481A69">
                        <w:rPr>
                          <w:rFonts w:ascii="Times New Roman" w:hAnsi="Times New Roman" w:cs="Times New Roman"/>
                          <w:b/>
                          <w:i w:val="0"/>
                          <w:color w:val="auto"/>
                          <w:sz w:val="26"/>
                          <w:szCs w:val="26"/>
                        </w:rPr>
                        <w:t>39</w:t>
                      </w:r>
                      <w:r w:rsidR="005F100E">
                        <w:rPr>
                          <w:rFonts w:ascii="Times New Roman" w:hAnsi="Times New Roman" w:cs="Times New Roman"/>
                          <w:b/>
                          <w:i w:val="0"/>
                          <w:color w:val="auto"/>
                          <w:sz w:val="26"/>
                          <w:szCs w:val="26"/>
                        </w:rPr>
                        <w:t>:</w:t>
                      </w:r>
                      <w:r w:rsidRPr="00583346">
                        <w:rPr>
                          <w:rFonts w:ascii="Times New Roman" w:hAnsi="Times New Roman" w:cs="Times New Roman"/>
                          <w:b/>
                          <w:i w:val="0"/>
                          <w:color w:val="auto"/>
                          <w:sz w:val="26"/>
                          <w:szCs w:val="26"/>
                          <w:lang w:val="vi-VN"/>
                        </w:rPr>
                        <w:t xml:space="preserve"> Giao diện </w:t>
                      </w:r>
                      <w:r w:rsidR="00583346" w:rsidRPr="00583346">
                        <w:rPr>
                          <w:rFonts w:ascii="Times New Roman" w:hAnsi="Times New Roman" w:cs="Times New Roman"/>
                          <w:b/>
                          <w:bCs/>
                          <w:i w:val="0"/>
                          <w:iCs w:val="0"/>
                          <w:color w:val="auto"/>
                          <w:sz w:val="26"/>
                          <w:szCs w:val="26"/>
                          <w:lang w:val="vi-VN"/>
                        </w:rPr>
                        <w:t>Chat</w:t>
                      </w:r>
                      <w:bookmarkEnd w:id="130"/>
                      <w:bookmarkEnd w:id="131"/>
                      <w:bookmarkEnd w:id="132"/>
                    </w:p>
                    <w:p w14:paraId="575E5092" w14:textId="7BFA9096" w:rsidR="00FB0154" w:rsidRPr="00583346" w:rsidRDefault="00FB0154" w:rsidP="00583346">
                      <w:pPr>
                        <w:rPr>
                          <w:lang w:val="vi-VN"/>
                        </w:rPr>
                      </w:pPr>
                    </w:p>
                  </w:txbxContent>
                </v:textbox>
                <w10:wrap type="tight"/>
              </v:shape>
            </w:pict>
          </mc:Fallback>
        </mc:AlternateContent>
      </w:r>
      <w:r w:rsidR="003705A7" w:rsidRPr="00655A1C">
        <w:rPr>
          <w:rFonts w:ascii="Times New Roman" w:hAnsi="Times New Roman" w:cs="Times New Roman"/>
          <w:b/>
          <w:bCs/>
          <w:color w:val="auto"/>
          <w:lang w:val="vi-VN"/>
        </w:rPr>
        <w:t xml:space="preserve">.3. </w:t>
      </w:r>
      <w:r w:rsidR="003705A7" w:rsidRPr="00655A1C">
        <w:rPr>
          <w:rFonts w:ascii="Times New Roman" w:hAnsi="Times New Roman" w:cs="Times New Roman"/>
          <w:b/>
          <w:color w:val="auto"/>
        </w:rPr>
        <w:t>Giao diện và chức năng của người dùng (user)</w:t>
      </w:r>
      <w:bookmarkEnd w:id="126"/>
      <w:r w:rsidR="00915885" w:rsidRPr="00655A1C">
        <w:rPr>
          <w:rFonts w:ascii="Times New Roman" w:hAnsi="Times New Roman" w:cs="Times New Roman"/>
          <w:b/>
          <w:color w:val="auto"/>
          <w:lang w:val="vi-VN"/>
        </w:rPr>
        <w:t xml:space="preserve"> </w:t>
      </w:r>
    </w:p>
    <w:p w14:paraId="7480F1E8" w14:textId="5158793C" w:rsidR="00970519" w:rsidRPr="00655A1C" w:rsidRDefault="00970519" w:rsidP="00BE3CA1">
      <w:pPr>
        <w:pStyle w:val="ListParagraph"/>
        <w:ind w:left="1080"/>
        <w:rPr>
          <w:rFonts w:ascii="Times New Roman" w:hAnsi="Times New Roman" w:cs="Times New Roman"/>
          <w:b/>
          <w:bCs/>
          <w:sz w:val="26"/>
          <w:szCs w:val="26"/>
        </w:rPr>
      </w:pPr>
    </w:p>
    <w:p w14:paraId="0A0CDCD0" w14:textId="2E5065D5" w:rsidR="00BE3CA1" w:rsidRPr="00655A1C" w:rsidRDefault="003705A7" w:rsidP="00752C82">
      <w:pPr>
        <w:pStyle w:val="Heading3"/>
        <w:rPr>
          <w:rFonts w:ascii="Times New Roman" w:hAnsi="Times New Roman" w:cs="Times New Roman"/>
          <w:b/>
          <w:color w:val="auto"/>
          <w:sz w:val="26"/>
          <w:szCs w:val="26"/>
          <w:lang w:val="vi-VN"/>
        </w:rPr>
      </w:pPr>
      <w:bookmarkStart w:id="133" w:name="_Toc118814410"/>
      <w:r w:rsidRPr="00655A1C">
        <w:rPr>
          <w:rFonts w:ascii="Times New Roman" w:hAnsi="Times New Roman" w:cs="Times New Roman"/>
          <w:b/>
          <w:color w:val="auto"/>
          <w:sz w:val="26"/>
          <w:szCs w:val="26"/>
        </w:rPr>
        <w:lastRenderedPageBreak/>
        <w:t>3</w:t>
      </w:r>
      <w:r w:rsidRPr="00655A1C">
        <w:rPr>
          <w:rFonts w:ascii="Times New Roman" w:hAnsi="Times New Roman" w:cs="Times New Roman"/>
          <w:b/>
          <w:color w:val="auto"/>
          <w:sz w:val="26"/>
          <w:szCs w:val="26"/>
          <w:lang w:val="vi-VN"/>
        </w:rPr>
        <w:t xml:space="preserve">.3.1. </w:t>
      </w:r>
      <w:r w:rsidR="00505474" w:rsidRPr="00655A1C">
        <w:rPr>
          <w:rFonts w:ascii="Times New Roman" w:hAnsi="Times New Roman" w:cs="Times New Roman"/>
          <w:b/>
          <w:color w:val="auto"/>
          <w:sz w:val="26"/>
          <w:szCs w:val="26"/>
        </w:rPr>
        <w:t>C</w:t>
      </w:r>
      <w:r w:rsidR="00BE3CA1" w:rsidRPr="00655A1C">
        <w:rPr>
          <w:rFonts w:ascii="Times New Roman" w:hAnsi="Times New Roman" w:cs="Times New Roman"/>
          <w:b/>
          <w:color w:val="auto"/>
          <w:sz w:val="26"/>
          <w:szCs w:val="26"/>
          <w:lang w:val="vi-VN"/>
        </w:rPr>
        <w:t>hat (</w:t>
      </w:r>
      <w:r w:rsidR="00D34BC3" w:rsidRPr="00655A1C">
        <w:rPr>
          <w:rFonts w:ascii="Times New Roman" w:hAnsi="Times New Roman" w:cs="Times New Roman"/>
          <w:b/>
          <w:color w:val="auto"/>
          <w:sz w:val="26"/>
          <w:szCs w:val="26"/>
          <w:lang w:val="vi-VN"/>
        </w:rPr>
        <w:t>Messenger</w:t>
      </w:r>
      <w:r w:rsidR="008459CD" w:rsidRPr="00655A1C">
        <w:rPr>
          <w:rFonts w:ascii="Times New Roman" w:hAnsi="Times New Roman" w:cs="Times New Roman"/>
          <w:b/>
          <w:color w:val="auto"/>
          <w:sz w:val="26"/>
          <w:szCs w:val="26"/>
          <w:lang w:val="vi-VN"/>
        </w:rPr>
        <w:t>)</w:t>
      </w:r>
      <w:bookmarkEnd w:id="133"/>
    </w:p>
    <w:p w14:paraId="30B98CD6" w14:textId="5B04DBEA" w:rsidR="00970519" w:rsidRPr="00655A1C" w:rsidRDefault="005F100E" w:rsidP="00700F28">
      <w:pPr>
        <w:pStyle w:val="ListParagraph"/>
        <w:ind w:left="1080"/>
        <w:rPr>
          <w:rFonts w:ascii="Times New Roman" w:hAnsi="Times New Roman" w:cs="Times New Roman"/>
          <w:b/>
          <w:bCs/>
          <w:sz w:val="26"/>
          <w:szCs w:val="26"/>
          <w:lang w:val="vi-VN"/>
        </w:rPr>
      </w:pPr>
      <w:r w:rsidRPr="00655A1C">
        <w:rPr>
          <w:rFonts w:ascii="Times New Roman" w:hAnsi="Times New Roman" w:cs="Times New Roman"/>
          <w:b/>
          <w:bCs/>
          <w:noProof/>
          <w:sz w:val="26"/>
          <w:szCs w:val="26"/>
          <w:lang w:val="vi-VN"/>
        </w:rPr>
        <w:drawing>
          <wp:anchor distT="0" distB="0" distL="114300" distR="114300" simplePos="0" relativeHeight="251681857" behindDoc="0" locked="0" layoutInCell="1" allowOverlap="1" wp14:anchorId="0D5E28BF" wp14:editId="0A01294F">
            <wp:simplePos x="0" y="0"/>
            <wp:positionH relativeFrom="column">
              <wp:posOffset>650429</wp:posOffset>
            </wp:positionH>
            <wp:positionV relativeFrom="paragraph">
              <wp:posOffset>2742720</wp:posOffset>
            </wp:positionV>
            <wp:extent cx="5943600" cy="272796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anchor>
        </w:drawing>
      </w:r>
      <w:r w:rsidR="00B20A44" w:rsidRPr="00655A1C">
        <w:rPr>
          <w:rFonts w:ascii="Times New Roman" w:hAnsi="Times New Roman" w:cs="Times New Roman"/>
          <w:noProof/>
          <w:sz w:val="26"/>
          <w:szCs w:val="26"/>
        </w:rPr>
        <mc:AlternateContent>
          <mc:Choice Requires="wps">
            <w:drawing>
              <wp:anchor distT="0" distB="0" distL="114300" distR="114300" simplePos="0" relativeHeight="251662401" behindDoc="0" locked="0" layoutInCell="1" allowOverlap="1" wp14:anchorId="553D89D5" wp14:editId="32AE7FF0">
                <wp:simplePos x="0" y="0"/>
                <wp:positionH relativeFrom="margin">
                  <wp:posOffset>4385310</wp:posOffset>
                </wp:positionH>
                <wp:positionV relativeFrom="paragraph">
                  <wp:posOffset>1715135</wp:posOffset>
                </wp:positionV>
                <wp:extent cx="929534" cy="298634"/>
                <wp:effectExtent l="19050" t="38100" r="42545" b="82550"/>
                <wp:wrapNone/>
                <wp:docPr id="100" name="Straight Arrow Connector 100"/>
                <wp:cNvGraphicFramePr/>
                <a:graphic xmlns:a="http://schemas.openxmlformats.org/drawingml/2006/main">
                  <a:graphicData uri="http://schemas.microsoft.com/office/word/2010/wordprocessingShape">
                    <wps:wsp>
                      <wps:cNvCnPr/>
                      <wps:spPr>
                        <a:xfrm>
                          <a:off x="0" y="0"/>
                          <a:ext cx="929534" cy="298634"/>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F6194" id="Straight Arrow Connector 100" o:spid="_x0000_s1026" type="#_x0000_t32" style="position:absolute;margin-left:345.3pt;margin-top:135.05pt;width:73.2pt;height:23.5pt;z-index:251662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" strokecolor="#00b050" strokeweight="6pt">
                <v:stroke endarrow="block" joinstyle="miter"/>
                <w10:wrap anchorx="margin"/>
              </v:shape>
            </w:pict>
          </mc:Fallback>
        </mc:AlternateContent>
      </w:r>
      <w:r w:rsidR="00D34BC3" w:rsidRPr="00655A1C">
        <w:rPr>
          <w:rFonts w:ascii="Times New Roman" w:hAnsi="Times New Roman" w:cs="Times New Roman"/>
          <w:b/>
          <w:bCs/>
          <w:noProof/>
          <w:sz w:val="26"/>
          <w:szCs w:val="26"/>
          <w:lang w:val="vi-VN"/>
        </w:rPr>
        <w:drawing>
          <wp:inline distT="0" distB="0" distL="0" distR="0" wp14:anchorId="5391657D" wp14:editId="5329B3C6">
            <wp:extent cx="5805102" cy="2625850"/>
            <wp:effectExtent l="0" t="0" r="571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1961" cy="2665140"/>
                    </a:xfrm>
                    <a:prstGeom prst="rect">
                      <a:avLst/>
                    </a:prstGeom>
                  </pic:spPr>
                </pic:pic>
              </a:graphicData>
            </a:graphic>
          </wp:inline>
        </w:drawing>
      </w:r>
    </w:p>
    <w:p w14:paraId="2542E963" w14:textId="20C35535" w:rsidR="00D34BC3" w:rsidRPr="00655A1C" w:rsidRDefault="005F100E" w:rsidP="00700F28">
      <w:pPr>
        <w:pStyle w:val="ListParagraph"/>
        <w:ind w:left="1080"/>
        <w:rPr>
          <w:rFonts w:ascii="Times New Roman" w:hAnsi="Times New Roman" w:cs="Times New Roman"/>
          <w:b/>
          <w:bCs/>
          <w:sz w:val="26"/>
          <w:szCs w:val="26"/>
          <w:lang w:val="vi-VN"/>
        </w:rPr>
      </w:pPr>
      <w:r w:rsidRPr="00655A1C">
        <w:rPr>
          <w:rFonts w:ascii="Times New Roman" w:hAnsi="Times New Roman" w:cs="Times New Roman"/>
          <w:noProof/>
          <w:sz w:val="26"/>
          <w:szCs w:val="26"/>
        </w:rPr>
        <mc:AlternateContent>
          <mc:Choice Requires="wps">
            <w:drawing>
              <wp:anchor distT="0" distB="0" distL="114300" distR="114300" simplePos="0" relativeHeight="251660353" behindDoc="0" locked="0" layoutInCell="1" allowOverlap="1" wp14:anchorId="33CEF6FC" wp14:editId="622C5B15">
                <wp:simplePos x="0" y="0"/>
                <wp:positionH relativeFrom="margin">
                  <wp:posOffset>5906529</wp:posOffset>
                </wp:positionH>
                <wp:positionV relativeFrom="paragraph">
                  <wp:posOffset>2930747</wp:posOffset>
                </wp:positionV>
                <wp:extent cx="395073" cy="967431"/>
                <wp:effectExtent l="38100" t="38100" r="43180" b="23495"/>
                <wp:wrapNone/>
                <wp:docPr id="98" name="Straight Arrow Connector 98"/>
                <wp:cNvGraphicFramePr/>
                <a:graphic xmlns:a="http://schemas.openxmlformats.org/drawingml/2006/main">
                  <a:graphicData uri="http://schemas.microsoft.com/office/word/2010/wordprocessingShape">
                    <wps:wsp>
                      <wps:cNvCnPr/>
                      <wps:spPr>
                        <a:xfrm flipV="1">
                          <a:off x="0" y="0"/>
                          <a:ext cx="395073" cy="967431"/>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AA98F" id="Straight Arrow Connector 98" o:spid="_x0000_s1026" type="#_x0000_t32" style="position:absolute;margin-left:465.1pt;margin-top:230.75pt;width:31.1pt;height:76.2pt;flip:y;z-index:251660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" strokecolor="#00b050" strokeweight="6pt">
                <v:stroke endarrow="block" joinstyle="miter"/>
                <w10:wrap anchorx="margin"/>
              </v:shape>
            </w:pict>
          </mc:Fallback>
        </mc:AlternateContent>
      </w:r>
    </w:p>
    <w:p w14:paraId="7118691A" w14:textId="39C04928" w:rsidR="00D34BC3" w:rsidRPr="00655A1C" w:rsidRDefault="00D34BC3" w:rsidP="00700F28">
      <w:pPr>
        <w:pStyle w:val="ListParagraph"/>
        <w:ind w:left="1080"/>
        <w:rPr>
          <w:rFonts w:ascii="Times New Roman" w:hAnsi="Times New Roman" w:cs="Times New Roman"/>
          <w:b/>
          <w:bCs/>
          <w:sz w:val="26"/>
          <w:szCs w:val="26"/>
          <w:lang w:val="vi-VN"/>
        </w:rPr>
      </w:pPr>
    </w:p>
    <w:p w14:paraId="48992845" w14:textId="1AB04747" w:rsidR="000F4E9B" w:rsidRPr="00655A1C" w:rsidRDefault="005F100E" w:rsidP="00752C82">
      <w:pPr>
        <w:pStyle w:val="Heading3"/>
        <w:rPr>
          <w:rFonts w:ascii="Times New Roman" w:hAnsi="Times New Roman" w:cs="Times New Roman"/>
          <w:b/>
          <w:color w:val="auto"/>
          <w:sz w:val="26"/>
          <w:szCs w:val="26"/>
          <w:lang w:val="vi-VN"/>
        </w:rPr>
      </w:pPr>
      <w:bookmarkStart w:id="134" w:name="_Toc118814411"/>
      <w:r w:rsidRPr="00655A1C">
        <w:rPr>
          <w:rFonts w:ascii="Times New Roman" w:hAnsi="Times New Roman" w:cs="Times New Roman"/>
          <w:b/>
          <w:bCs/>
          <w:noProof/>
          <w:sz w:val="26"/>
          <w:szCs w:val="26"/>
          <w:lang w:val="vi-VN"/>
        </w:rPr>
        <w:lastRenderedPageBreak/>
        <w:drawing>
          <wp:anchor distT="0" distB="0" distL="114300" distR="114300" simplePos="0" relativeHeight="251658291" behindDoc="0" locked="0" layoutInCell="1" allowOverlap="1" wp14:anchorId="6ADBA682" wp14:editId="77AB20C4">
            <wp:simplePos x="0" y="0"/>
            <wp:positionH relativeFrom="page">
              <wp:align>right</wp:align>
            </wp:positionH>
            <wp:positionV relativeFrom="paragraph">
              <wp:posOffset>4457185</wp:posOffset>
            </wp:positionV>
            <wp:extent cx="7177405" cy="2847975"/>
            <wp:effectExtent l="152400" t="152400" r="366395" b="371475"/>
            <wp:wrapSquare wrapText="bothSides"/>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177405" cy="28479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noProof/>
          <w:sz w:val="26"/>
          <w:szCs w:val="26"/>
        </w:rPr>
        <mc:AlternateContent>
          <mc:Choice Requires="wps">
            <w:drawing>
              <wp:anchor distT="0" distB="0" distL="114300" distR="114300" simplePos="0" relativeHeight="251658290" behindDoc="0" locked="0" layoutInCell="1" allowOverlap="1" wp14:anchorId="48E50A32" wp14:editId="140B0827">
                <wp:simplePos x="0" y="0"/>
                <wp:positionH relativeFrom="page">
                  <wp:align>left</wp:align>
                </wp:positionH>
                <wp:positionV relativeFrom="paragraph">
                  <wp:posOffset>7909749</wp:posOffset>
                </wp:positionV>
                <wp:extent cx="7237730" cy="635"/>
                <wp:effectExtent l="0" t="0" r="1270" b="6985"/>
                <wp:wrapSquare wrapText="bothSides"/>
                <wp:docPr id="54" name="Text Box 54"/>
                <wp:cNvGraphicFramePr/>
                <a:graphic xmlns:a="http://schemas.openxmlformats.org/drawingml/2006/main">
                  <a:graphicData uri="http://schemas.microsoft.com/office/word/2010/wordprocessingShape">
                    <wps:wsp>
                      <wps:cNvSpPr txBox="1"/>
                      <wps:spPr>
                        <a:xfrm>
                          <a:off x="0" y="0"/>
                          <a:ext cx="7237730" cy="635"/>
                        </a:xfrm>
                        <a:prstGeom prst="rect">
                          <a:avLst/>
                        </a:prstGeom>
                        <a:solidFill>
                          <a:prstClr val="white"/>
                        </a:solidFill>
                        <a:ln>
                          <a:noFill/>
                        </a:ln>
                      </wps:spPr>
                      <wps:txbx>
                        <w:txbxContent>
                          <w:p w14:paraId="76924EFD" w14:textId="170E0890" w:rsidR="00583346" w:rsidRPr="00583346" w:rsidRDefault="00583346" w:rsidP="00583346">
                            <w:pPr>
                              <w:pStyle w:val="Caption"/>
                              <w:jc w:val="center"/>
                              <w:rPr>
                                <w:rFonts w:ascii="Times New Roman" w:hAnsi="Times New Roman" w:cs="Times New Roman"/>
                                <w:b/>
                                <w:bCs/>
                                <w:i w:val="0"/>
                                <w:iCs w:val="0"/>
                                <w:color w:val="auto"/>
                                <w:sz w:val="26"/>
                                <w:szCs w:val="26"/>
                                <w:lang w:val="vi-VN"/>
                              </w:rPr>
                            </w:pPr>
                            <w:bookmarkStart w:id="135" w:name="_Toc104330884"/>
                            <w:bookmarkStart w:id="136" w:name="_Toc104331058"/>
                            <w:bookmarkStart w:id="137" w:name="_Toc118733902"/>
                            <w:r w:rsidRPr="00583346">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40</w:t>
                            </w:r>
                            <w:r w:rsidRPr="00583346">
                              <w:rPr>
                                <w:rFonts w:ascii="Times New Roman" w:hAnsi="Times New Roman" w:cs="Times New Roman"/>
                                <w:b/>
                                <w:bCs/>
                                <w:i w:val="0"/>
                                <w:iCs w:val="0"/>
                                <w:color w:val="auto"/>
                                <w:sz w:val="26"/>
                                <w:szCs w:val="26"/>
                                <w:lang w:val="vi-VN"/>
                              </w:rPr>
                              <w:t xml:space="preserve"> </w:t>
                            </w:r>
                            <w:r w:rsidR="005F100E">
                              <w:rPr>
                                <w:rFonts w:ascii="Times New Roman" w:hAnsi="Times New Roman" w:cs="Times New Roman"/>
                                <w:b/>
                                <w:bCs/>
                                <w:i w:val="0"/>
                                <w:iCs w:val="0"/>
                                <w:color w:val="auto"/>
                                <w:sz w:val="26"/>
                                <w:szCs w:val="26"/>
                              </w:rPr>
                              <w:t>:</w:t>
                            </w:r>
                            <w:r w:rsidRPr="00583346">
                              <w:rPr>
                                <w:rFonts w:ascii="Times New Roman" w:hAnsi="Times New Roman" w:cs="Times New Roman"/>
                                <w:b/>
                                <w:bCs/>
                                <w:i w:val="0"/>
                                <w:iCs w:val="0"/>
                                <w:color w:val="auto"/>
                                <w:sz w:val="26"/>
                                <w:szCs w:val="26"/>
                                <w:lang w:val="vi-VN"/>
                              </w:rPr>
                              <w:t>Chỉnh sửa thông tin cá nhân</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50A32" id="Text Box 54" o:spid="_x0000_s1035" type="#_x0000_t202" style="position:absolute;margin-left:0;margin-top:622.8pt;width:569.9pt;height:.05pt;z-index:25165829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BVGgIAAD8EAAAOAAAAZHJzL2Uyb0RvYy54bWysU01v2zAMvQ/YfxB0X5wPrFm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" stroked="f">
                <v:textbox style="mso-fit-shape-to-text:t" inset="0,0,0,0">
                  <w:txbxContent>
                    <w:p w14:paraId="76924EFD" w14:textId="170E0890" w:rsidR="00583346" w:rsidRPr="00583346" w:rsidRDefault="00583346" w:rsidP="00583346">
                      <w:pPr>
                        <w:pStyle w:val="Caption"/>
                        <w:jc w:val="center"/>
                        <w:rPr>
                          <w:rFonts w:ascii="Times New Roman" w:hAnsi="Times New Roman" w:cs="Times New Roman"/>
                          <w:b/>
                          <w:bCs/>
                          <w:i w:val="0"/>
                          <w:iCs w:val="0"/>
                          <w:color w:val="auto"/>
                          <w:sz w:val="26"/>
                          <w:szCs w:val="26"/>
                          <w:lang w:val="vi-VN"/>
                        </w:rPr>
                      </w:pPr>
                      <w:bookmarkStart w:id="138" w:name="_Toc104330884"/>
                      <w:bookmarkStart w:id="139" w:name="_Toc104331058"/>
                      <w:bookmarkStart w:id="140" w:name="_Toc118733902"/>
                      <w:r w:rsidRPr="00583346">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40</w:t>
                      </w:r>
                      <w:r w:rsidRPr="00583346">
                        <w:rPr>
                          <w:rFonts w:ascii="Times New Roman" w:hAnsi="Times New Roman" w:cs="Times New Roman"/>
                          <w:b/>
                          <w:bCs/>
                          <w:i w:val="0"/>
                          <w:iCs w:val="0"/>
                          <w:color w:val="auto"/>
                          <w:sz w:val="26"/>
                          <w:szCs w:val="26"/>
                          <w:lang w:val="vi-VN"/>
                        </w:rPr>
                        <w:t xml:space="preserve"> </w:t>
                      </w:r>
                      <w:r w:rsidR="005F100E">
                        <w:rPr>
                          <w:rFonts w:ascii="Times New Roman" w:hAnsi="Times New Roman" w:cs="Times New Roman"/>
                          <w:b/>
                          <w:bCs/>
                          <w:i w:val="0"/>
                          <w:iCs w:val="0"/>
                          <w:color w:val="auto"/>
                          <w:sz w:val="26"/>
                          <w:szCs w:val="26"/>
                        </w:rPr>
                        <w:t>:</w:t>
                      </w:r>
                      <w:r w:rsidRPr="00583346">
                        <w:rPr>
                          <w:rFonts w:ascii="Times New Roman" w:hAnsi="Times New Roman" w:cs="Times New Roman"/>
                          <w:b/>
                          <w:bCs/>
                          <w:i w:val="0"/>
                          <w:iCs w:val="0"/>
                          <w:color w:val="auto"/>
                          <w:sz w:val="26"/>
                          <w:szCs w:val="26"/>
                          <w:lang w:val="vi-VN"/>
                        </w:rPr>
                        <w:t>Chỉnh sửa thông tin cá nhân</w:t>
                      </w:r>
                      <w:bookmarkEnd w:id="138"/>
                      <w:bookmarkEnd w:id="139"/>
                      <w:bookmarkEnd w:id="140"/>
                    </w:p>
                  </w:txbxContent>
                </v:textbox>
                <w10:wrap type="square" anchorx="page"/>
              </v:shape>
            </w:pict>
          </mc:Fallback>
        </mc:AlternateContent>
      </w:r>
      <w:r w:rsidR="003705A7" w:rsidRPr="00655A1C">
        <w:rPr>
          <w:rFonts w:ascii="Times New Roman" w:hAnsi="Times New Roman" w:cs="Times New Roman"/>
          <w:b/>
          <w:color w:val="auto"/>
          <w:sz w:val="26"/>
          <w:szCs w:val="26"/>
          <w:lang w:val="vi-VN"/>
        </w:rPr>
        <w:t>3</w:t>
      </w:r>
      <w:r w:rsidR="00700F28" w:rsidRPr="00655A1C">
        <w:rPr>
          <w:rFonts w:ascii="Times New Roman" w:hAnsi="Times New Roman" w:cs="Times New Roman"/>
          <w:noProof/>
          <w:color w:val="auto"/>
          <w:sz w:val="26"/>
          <w:szCs w:val="26"/>
        </w:rPr>
        <mc:AlternateContent>
          <mc:Choice Requires="wps">
            <w:drawing>
              <wp:anchor distT="0" distB="0" distL="114300" distR="114300" simplePos="0" relativeHeight="251658268" behindDoc="0" locked="0" layoutInCell="1" allowOverlap="1" wp14:anchorId="5F929FDF" wp14:editId="091C3057">
                <wp:simplePos x="0" y="0"/>
                <wp:positionH relativeFrom="margin">
                  <wp:posOffset>3710740</wp:posOffset>
                </wp:positionH>
                <wp:positionV relativeFrom="paragraph">
                  <wp:posOffset>2505537</wp:posOffset>
                </wp:positionV>
                <wp:extent cx="929534" cy="298634"/>
                <wp:effectExtent l="19050" t="38100" r="42545" b="82550"/>
                <wp:wrapNone/>
                <wp:docPr id="37" name="Straight Arrow Connector 37"/>
                <wp:cNvGraphicFramePr/>
                <a:graphic xmlns:a="http://schemas.openxmlformats.org/drawingml/2006/main">
                  <a:graphicData uri="http://schemas.microsoft.com/office/word/2010/wordprocessingShape">
                    <wps:wsp>
                      <wps:cNvCnPr/>
                      <wps:spPr>
                        <a:xfrm>
                          <a:off x="0" y="0"/>
                          <a:ext cx="929534" cy="298634"/>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06B75" id="Straight Arrow Connector 37" o:spid="_x0000_s1026" type="#_x0000_t32" style="position:absolute;margin-left:292.2pt;margin-top:197.3pt;width:73.2pt;height:23.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" strokecolor="#00b050" strokeweight="6pt">
                <v:stroke endarrow="block" joinstyle="miter"/>
                <w10:wrap anchorx="margin"/>
              </v:shape>
            </w:pict>
          </mc:Fallback>
        </mc:AlternateContent>
      </w:r>
      <w:r w:rsidR="00505474" w:rsidRPr="00655A1C">
        <w:rPr>
          <w:rFonts w:ascii="Times New Roman" w:hAnsi="Times New Roman" w:cs="Times New Roman"/>
          <w:noProof/>
          <w:color w:val="auto"/>
          <w:sz w:val="26"/>
          <w:szCs w:val="26"/>
        </w:rPr>
        <w:drawing>
          <wp:anchor distT="0" distB="0" distL="114300" distR="114300" simplePos="0" relativeHeight="251658260" behindDoc="0" locked="0" layoutInCell="1" allowOverlap="1" wp14:anchorId="131C076E" wp14:editId="60D06E7A">
            <wp:simplePos x="0" y="0"/>
            <wp:positionH relativeFrom="margin">
              <wp:posOffset>-735146</wp:posOffset>
            </wp:positionH>
            <wp:positionV relativeFrom="paragraph">
              <wp:posOffset>430233</wp:posOffset>
            </wp:positionV>
            <wp:extent cx="7237730" cy="3717290"/>
            <wp:effectExtent l="152400" t="152400" r="363220" b="359410"/>
            <wp:wrapSquare wrapText="bothSides"/>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37730" cy="37172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05A7" w:rsidRPr="00655A1C">
        <w:rPr>
          <w:rFonts w:ascii="Times New Roman" w:hAnsi="Times New Roman" w:cs="Times New Roman"/>
          <w:b/>
          <w:color w:val="auto"/>
          <w:sz w:val="26"/>
          <w:szCs w:val="26"/>
          <w:lang w:val="vi-VN"/>
        </w:rPr>
        <w:t xml:space="preserve">.1.2. </w:t>
      </w:r>
      <w:r w:rsidR="00240622" w:rsidRPr="00655A1C">
        <w:rPr>
          <w:rFonts w:ascii="Times New Roman" w:hAnsi="Times New Roman" w:cs="Times New Roman"/>
          <w:b/>
          <w:color w:val="auto"/>
          <w:sz w:val="26"/>
          <w:szCs w:val="26"/>
          <w:lang w:val="vi-VN"/>
        </w:rPr>
        <w:t>C</w:t>
      </w:r>
      <w:r w:rsidR="009C4FEB" w:rsidRPr="00655A1C">
        <w:rPr>
          <w:rFonts w:ascii="Times New Roman" w:hAnsi="Times New Roman" w:cs="Times New Roman"/>
          <w:b/>
          <w:color w:val="auto"/>
          <w:sz w:val="26"/>
          <w:szCs w:val="26"/>
          <w:lang w:val="vi-VN"/>
        </w:rPr>
        <w:t>hỉnh sửa thông tin cá nhân</w:t>
      </w:r>
      <w:bookmarkEnd w:id="134"/>
    </w:p>
    <w:p w14:paraId="1E504DE0" w14:textId="0CC545F2" w:rsidR="00AF0D7E" w:rsidRPr="00655A1C" w:rsidRDefault="00143CED" w:rsidP="00143CED">
      <w:pPr>
        <w:rPr>
          <w:rFonts w:ascii="Times New Roman" w:hAnsi="Times New Roman" w:cs="Times New Roman"/>
          <w:b/>
          <w:bCs/>
          <w:sz w:val="26"/>
          <w:szCs w:val="26"/>
          <w:lang w:val="vi-VN"/>
        </w:rPr>
      </w:pPr>
      <w:r w:rsidRPr="00655A1C">
        <w:rPr>
          <w:rFonts w:ascii="Times New Roman" w:hAnsi="Times New Roman" w:cs="Times New Roman"/>
          <w:b/>
          <w:bCs/>
          <w:sz w:val="26"/>
          <w:szCs w:val="26"/>
          <w:lang w:val="vi-VN"/>
        </w:rPr>
        <w:tab/>
      </w:r>
    </w:p>
    <w:p w14:paraId="675FCDC2" w14:textId="2CBE5BDA" w:rsidR="007A20B9" w:rsidRPr="00655A1C" w:rsidRDefault="005F100E" w:rsidP="00143CED">
      <w:pPr>
        <w:rPr>
          <w:rFonts w:ascii="Times New Roman" w:hAnsi="Times New Roman" w:cs="Times New Roman"/>
          <w:b/>
          <w:bCs/>
          <w:sz w:val="26"/>
          <w:szCs w:val="26"/>
          <w:lang w:val="vi-VN"/>
        </w:rPr>
      </w:pPr>
      <w:r w:rsidRPr="00655A1C">
        <w:rPr>
          <w:rFonts w:ascii="Times New Roman" w:hAnsi="Times New Roman" w:cs="Times New Roman"/>
          <w:noProof/>
          <w:sz w:val="26"/>
          <w:szCs w:val="26"/>
        </w:rPr>
        <w:lastRenderedPageBreak/>
        <w:drawing>
          <wp:anchor distT="0" distB="0" distL="114300" distR="114300" simplePos="0" relativeHeight="251658262" behindDoc="0" locked="0" layoutInCell="1" allowOverlap="1" wp14:anchorId="1DA55F3F" wp14:editId="76B12787">
            <wp:simplePos x="0" y="0"/>
            <wp:positionH relativeFrom="margin">
              <wp:align>right</wp:align>
            </wp:positionH>
            <wp:positionV relativeFrom="paragraph">
              <wp:posOffset>73952</wp:posOffset>
            </wp:positionV>
            <wp:extent cx="1886585" cy="3936365"/>
            <wp:effectExtent l="0" t="0" r="0" b="6985"/>
            <wp:wrapSquare wrapText="bothSides"/>
            <wp:docPr id="30" name="Picture 3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86585" cy="3936365"/>
                    </a:xfrm>
                    <a:prstGeom prst="rect">
                      <a:avLst/>
                    </a:prstGeom>
                  </pic:spPr>
                </pic:pic>
              </a:graphicData>
            </a:graphic>
            <wp14:sizeRelH relativeFrom="page">
              <wp14:pctWidth>0</wp14:pctWidth>
            </wp14:sizeRelH>
            <wp14:sizeRelV relativeFrom="page">
              <wp14:pctHeight>0</wp14:pctHeight>
            </wp14:sizeRelV>
          </wp:anchor>
        </w:drawing>
      </w:r>
    </w:p>
    <w:p w14:paraId="5D3049A5" w14:textId="3698622A" w:rsidR="00883B9F" w:rsidRPr="00655A1C" w:rsidRDefault="003705A7" w:rsidP="00FE701E">
      <w:pPr>
        <w:pStyle w:val="Heading3"/>
        <w:rPr>
          <w:rFonts w:ascii="Times New Roman" w:hAnsi="Times New Roman" w:cs="Times New Roman"/>
          <w:b/>
          <w:color w:val="auto"/>
          <w:sz w:val="26"/>
          <w:szCs w:val="26"/>
        </w:rPr>
      </w:pPr>
      <w:bookmarkStart w:id="141" w:name="_Toc118814412"/>
      <w:r w:rsidRPr="00655A1C">
        <w:rPr>
          <w:rFonts w:ascii="Times New Roman" w:hAnsi="Times New Roman" w:cs="Times New Roman"/>
          <w:b/>
          <w:color w:val="auto"/>
          <w:sz w:val="26"/>
          <w:szCs w:val="26"/>
        </w:rPr>
        <w:t>3</w:t>
      </w:r>
      <w:r w:rsidRPr="00655A1C">
        <w:rPr>
          <w:rFonts w:ascii="Times New Roman" w:hAnsi="Times New Roman" w:cs="Times New Roman"/>
          <w:b/>
          <w:color w:val="auto"/>
          <w:sz w:val="26"/>
          <w:szCs w:val="26"/>
          <w:lang w:val="vi-VN"/>
        </w:rPr>
        <w:t xml:space="preserve">.1.3. </w:t>
      </w:r>
      <w:r w:rsidR="00883B9F" w:rsidRPr="00655A1C">
        <w:rPr>
          <w:rFonts w:ascii="Times New Roman" w:hAnsi="Times New Roman" w:cs="Times New Roman"/>
          <w:b/>
          <w:color w:val="auto"/>
          <w:sz w:val="26"/>
          <w:szCs w:val="26"/>
        </w:rPr>
        <w:t>Th</w:t>
      </w:r>
      <w:r w:rsidR="00B649FD" w:rsidRPr="00655A1C">
        <w:rPr>
          <w:rFonts w:ascii="Times New Roman" w:hAnsi="Times New Roman" w:cs="Times New Roman"/>
          <w:b/>
          <w:color w:val="auto"/>
          <w:sz w:val="26"/>
          <w:szCs w:val="26"/>
        </w:rPr>
        <w:t>ông tin chi tiết về sản phẩm</w:t>
      </w:r>
      <w:r w:rsidR="00294354" w:rsidRPr="00655A1C">
        <w:rPr>
          <w:rFonts w:ascii="Times New Roman" w:hAnsi="Times New Roman" w:cs="Times New Roman"/>
          <w:b/>
          <w:color w:val="auto"/>
          <w:sz w:val="26"/>
          <w:szCs w:val="26"/>
        </w:rPr>
        <w:t xml:space="preserve"> (so</w:t>
      </w:r>
      <w:r w:rsidR="00451F60" w:rsidRPr="00655A1C">
        <w:rPr>
          <w:rFonts w:ascii="Times New Roman" w:hAnsi="Times New Roman" w:cs="Times New Roman"/>
          <w:b/>
          <w:color w:val="auto"/>
          <w:sz w:val="26"/>
          <w:szCs w:val="26"/>
        </w:rPr>
        <w:t xml:space="preserve"> sánh)</w:t>
      </w:r>
      <w:bookmarkEnd w:id="141"/>
    </w:p>
    <w:p w14:paraId="40031727" w14:textId="1C597171" w:rsidR="00FE2612" w:rsidRPr="00655A1C" w:rsidRDefault="00FE2612" w:rsidP="00B649FD">
      <w:pPr>
        <w:pStyle w:val="ListParagraph"/>
        <w:ind w:left="1080"/>
        <w:rPr>
          <w:rFonts w:ascii="Times New Roman" w:hAnsi="Times New Roman" w:cs="Times New Roman"/>
          <w:sz w:val="26"/>
          <w:szCs w:val="26"/>
        </w:rPr>
      </w:pPr>
    </w:p>
    <w:p w14:paraId="53EE50D8" w14:textId="0EA81A82" w:rsidR="00FE2612" w:rsidRPr="00655A1C" w:rsidRDefault="00FE2612" w:rsidP="00B649FD">
      <w:pPr>
        <w:pStyle w:val="ListParagraph"/>
        <w:ind w:left="1080"/>
        <w:rPr>
          <w:rFonts w:ascii="Times New Roman" w:hAnsi="Times New Roman" w:cs="Times New Roman"/>
          <w:sz w:val="26"/>
          <w:szCs w:val="26"/>
        </w:rPr>
      </w:pPr>
    </w:p>
    <w:p w14:paraId="463A299A" w14:textId="6CCFA6A9" w:rsidR="003277EE" w:rsidRPr="00655A1C" w:rsidRDefault="003277EE" w:rsidP="00B649FD">
      <w:pPr>
        <w:pStyle w:val="ListParagraph"/>
        <w:ind w:left="1080"/>
        <w:rPr>
          <w:rFonts w:ascii="Times New Roman" w:hAnsi="Times New Roman" w:cs="Times New Roman"/>
          <w:sz w:val="26"/>
          <w:szCs w:val="26"/>
          <w:lang w:val="vi-VN"/>
        </w:rPr>
      </w:pPr>
    </w:p>
    <w:p w14:paraId="3153C204" w14:textId="2A2B8247" w:rsidR="00505474" w:rsidRPr="00655A1C" w:rsidRDefault="00505474" w:rsidP="006752FA">
      <w:pPr>
        <w:pStyle w:val="ListParagraph"/>
        <w:tabs>
          <w:tab w:val="left" w:pos="270"/>
        </w:tabs>
        <w:ind w:left="1800"/>
        <w:rPr>
          <w:rFonts w:ascii="Times New Roman" w:hAnsi="Times New Roman" w:cs="Times New Roman"/>
          <w:sz w:val="26"/>
          <w:szCs w:val="26"/>
          <w:lang w:val="vi-VN"/>
        </w:rPr>
      </w:pPr>
    </w:p>
    <w:p w14:paraId="3B1BBE2A" w14:textId="0E33DFD5" w:rsidR="00505474" w:rsidRPr="00655A1C" w:rsidRDefault="00505474" w:rsidP="006752FA">
      <w:pPr>
        <w:pStyle w:val="ListParagraph"/>
        <w:tabs>
          <w:tab w:val="left" w:pos="270"/>
        </w:tabs>
        <w:ind w:left="1800"/>
        <w:rPr>
          <w:rFonts w:ascii="Times New Roman" w:hAnsi="Times New Roman" w:cs="Times New Roman"/>
          <w:sz w:val="26"/>
          <w:szCs w:val="26"/>
          <w:lang w:val="vi-VN"/>
        </w:rPr>
      </w:pPr>
    </w:p>
    <w:p w14:paraId="6B8352EE" w14:textId="61D80912" w:rsidR="00505474" w:rsidRPr="00655A1C" w:rsidRDefault="00505474" w:rsidP="006752FA">
      <w:pPr>
        <w:pStyle w:val="ListParagraph"/>
        <w:tabs>
          <w:tab w:val="left" w:pos="270"/>
        </w:tabs>
        <w:ind w:left="1800"/>
        <w:rPr>
          <w:rFonts w:ascii="Times New Roman" w:hAnsi="Times New Roman" w:cs="Times New Roman"/>
          <w:sz w:val="26"/>
          <w:szCs w:val="26"/>
          <w:lang w:val="vi-VN"/>
        </w:rPr>
      </w:pPr>
    </w:p>
    <w:p w14:paraId="7077D111" w14:textId="0A40312C" w:rsidR="002527D7" w:rsidRPr="00655A1C" w:rsidRDefault="002527D7" w:rsidP="002527D7">
      <w:pPr>
        <w:tabs>
          <w:tab w:val="left" w:pos="270"/>
        </w:tabs>
        <w:rPr>
          <w:rFonts w:ascii="Times New Roman" w:hAnsi="Times New Roman" w:cs="Times New Roman"/>
          <w:sz w:val="26"/>
          <w:szCs w:val="26"/>
          <w:lang w:val="vi-VN"/>
        </w:rPr>
      </w:pPr>
    </w:p>
    <w:p w14:paraId="6F0385EA" w14:textId="27F79C71" w:rsidR="002527D7" w:rsidRPr="00655A1C" w:rsidRDefault="002527D7" w:rsidP="002527D7">
      <w:pPr>
        <w:pStyle w:val="ListParagraph"/>
        <w:tabs>
          <w:tab w:val="left" w:pos="270"/>
        </w:tabs>
        <w:ind w:left="1800"/>
        <w:rPr>
          <w:rFonts w:ascii="Times New Roman" w:hAnsi="Times New Roman" w:cs="Times New Roman"/>
          <w:sz w:val="26"/>
          <w:szCs w:val="26"/>
          <w:lang w:val="vi-VN"/>
        </w:rPr>
      </w:pPr>
      <w:r w:rsidRPr="00655A1C">
        <w:rPr>
          <w:rFonts w:ascii="Times New Roman" w:hAnsi="Times New Roman" w:cs="Times New Roman"/>
          <w:sz w:val="26"/>
          <w:szCs w:val="26"/>
          <w:lang w:val="vi-VN"/>
        </w:rPr>
        <w:br/>
      </w:r>
      <w:r w:rsidRPr="00655A1C">
        <w:rPr>
          <w:rFonts w:ascii="Times New Roman" w:hAnsi="Times New Roman" w:cs="Times New Roman"/>
          <w:sz w:val="26"/>
          <w:szCs w:val="26"/>
          <w:lang w:val="vi-VN"/>
        </w:rPr>
        <w:br/>
      </w:r>
      <w:r w:rsidRPr="00655A1C">
        <w:rPr>
          <w:rFonts w:ascii="Times New Roman" w:hAnsi="Times New Roman" w:cs="Times New Roman"/>
          <w:sz w:val="26"/>
          <w:szCs w:val="26"/>
          <w:lang w:val="vi-VN"/>
        </w:rPr>
        <w:br/>
      </w:r>
      <w:r w:rsidRPr="00655A1C">
        <w:rPr>
          <w:rFonts w:ascii="Times New Roman" w:hAnsi="Times New Roman" w:cs="Times New Roman"/>
          <w:sz w:val="26"/>
          <w:szCs w:val="26"/>
          <w:lang w:val="vi-VN"/>
        </w:rPr>
        <w:br/>
      </w:r>
    </w:p>
    <w:p w14:paraId="66AF2C35" w14:textId="0FB9ABCC" w:rsidR="00700F28" w:rsidRPr="00655A1C" w:rsidRDefault="00700F28" w:rsidP="00700F28">
      <w:pPr>
        <w:pStyle w:val="ListParagraph"/>
        <w:tabs>
          <w:tab w:val="left" w:pos="270"/>
        </w:tabs>
        <w:ind w:left="1800"/>
        <w:rPr>
          <w:rFonts w:ascii="Times New Roman" w:hAnsi="Times New Roman" w:cs="Times New Roman"/>
          <w:b/>
          <w:bCs/>
          <w:sz w:val="26"/>
          <w:szCs w:val="26"/>
          <w:lang w:val="vi-VN"/>
        </w:rPr>
      </w:pPr>
    </w:p>
    <w:p w14:paraId="5368DFFA" w14:textId="7DDEBDBA" w:rsidR="00700F28" w:rsidRPr="00655A1C" w:rsidRDefault="00700F28" w:rsidP="00700F28">
      <w:pPr>
        <w:tabs>
          <w:tab w:val="left" w:pos="270"/>
        </w:tabs>
        <w:rPr>
          <w:rFonts w:ascii="Times New Roman" w:hAnsi="Times New Roman" w:cs="Times New Roman"/>
          <w:b/>
          <w:bCs/>
          <w:sz w:val="26"/>
          <w:szCs w:val="26"/>
          <w:lang w:val="vi-VN"/>
        </w:rPr>
      </w:pPr>
    </w:p>
    <w:p w14:paraId="42DC42D0" w14:textId="78D8BA20" w:rsidR="00700F28" w:rsidRPr="00655A1C" w:rsidRDefault="00700F28" w:rsidP="00700F28">
      <w:pPr>
        <w:pStyle w:val="ListParagraph"/>
        <w:tabs>
          <w:tab w:val="left" w:pos="270"/>
        </w:tabs>
        <w:ind w:left="1800"/>
        <w:rPr>
          <w:rFonts w:ascii="Times New Roman" w:hAnsi="Times New Roman" w:cs="Times New Roman"/>
          <w:b/>
          <w:bCs/>
          <w:sz w:val="26"/>
          <w:szCs w:val="26"/>
          <w:lang w:val="vi-VN"/>
        </w:rPr>
      </w:pPr>
    </w:p>
    <w:p w14:paraId="5AE9B674" w14:textId="5D4D22AE" w:rsidR="00700F28" w:rsidRPr="00655A1C" w:rsidRDefault="005F100E" w:rsidP="00700F28">
      <w:pPr>
        <w:pStyle w:val="ListParagraph"/>
        <w:tabs>
          <w:tab w:val="left" w:pos="270"/>
        </w:tabs>
        <w:ind w:left="1800"/>
        <w:rPr>
          <w:rFonts w:ascii="Times New Roman" w:hAnsi="Times New Roman" w:cs="Times New Roman"/>
          <w:b/>
          <w:bCs/>
          <w:sz w:val="26"/>
          <w:szCs w:val="26"/>
          <w:lang w:val="vi-VN"/>
        </w:rPr>
      </w:pPr>
      <w:r w:rsidRPr="00655A1C">
        <w:rPr>
          <w:rFonts w:ascii="Times New Roman" w:hAnsi="Times New Roman" w:cs="Times New Roman"/>
          <w:noProof/>
          <w:sz w:val="26"/>
          <w:szCs w:val="26"/>
        </w:rPr>
        <mc:AlternateContent>
          <mc:Choice Requires="wps">
            <w:drawing>
              <wp:anchor distT="0" distB="0" distL="114300" distR="114300" simplePos="0" relativeHeight="251658294" behindDoc="0" locked="0" layoutInCell="1" allowOverlap="1" wp14:anchorId="73B7030A" wp14:editId="0A644E7F">
                <wp:simplePos x="0" y="0"/>
                <wp:positionH relativeFrom="column">
                  <wp:posOffset>-157428</wp:posOffset>
                </wp:positionH>
                <wp:positionV relativeFrom="paragraph">
                  <wp:posOffset>3901646</wp:posOffset>
                </wp:positionV>
                <wp:extent cx="59436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A74E52" w14:textId="3330B1C7" w:rsidR="008C6D0F" w:rsidRPr="00550BE9" w:rsidRDefault="008C6D0F" w:rsidP="00550BE9">
                            <w:pPr>
                              <w:pStyle w:val="Caption"/>
                              <w:jc w:val="center"/>
                              <w:rPr>
                                <w:rFonts w:ascii="Times New Roman" w:hAnsi="Times New Roman" w:cs="Times New Roman"/>
                                <w:b/>
                                <w:bCs/>
                                <w:i w:val="0"/>
                                <w:iCs w:val="0"/>
                                <w:noProof/>
                                <w:color w:val="auto"/>
                                <w:sz w:val="26"/>
                                <w:szCs w:val="26"/>
                                <w:lang w:val="vi-VN"/>
                              </w:rPr>
                            </w:pPr>
                            <w:bookmarkStart w:id="142" w:name="_Toc104330886"/>
                            <w:bookmarkStart w:id="143" w:name="_Toc104331060"/>
                            <w:bookmarkStart w:id="144" w:name="_Toc118733904"/>
                            <w:r w:rsidRPr="00550BE9">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42:</w:t>
                            </w:r>
                            <w:r w:rsidRPr="00550BE9">
                              <w:rPr>
                                <w:rFonts w:ascii="Times New Roman" w:hAnsi="Times New Roman" w:cs="Times New Roman"/>
                                <w:b/>
                                <w:bCs/>
                                <w:i w:val="0"/>
                                <w:iCs w:val="0"/>
                                <w:color w:val="auto"/>
                                <w:sz w:val="26"/>
                                <w:szCs w:val="26"/>
                                <w:lang w:val="vi-VN"/>
                              </w:rPr>
                              <w:t xml:space="preserve"> Thông tin </w:t>
                            </w:r>
                            <w:r w:rsidR="00550BE9" w:rsidRPr="00550BE9">
                              <w:rPr>
                                <w:rFonts w:ascii="Times New Roman" w:hAnsi="Times New Roman" w:cs="Times New Roman"/>
                                <w:b/>
                                <w:bCs/>
                                <w:i w:val="0"/>
                                <w:iCs w:val="0"/>
                                <w:color w:val="auto"/>
                                <w:sz w:val="26"/>
                                <w:szCs w:val="26"/>
                                <w:lang w:val="vi-VN"/>
                              </w:rPr>
                              <w:t>chi tiết sản phẩm</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7030A" id="Text Box 57" o:spid="_x0000_s1036" type="#_x0000_t202" style="position:absolute;left:0;text-align:left;margin-left:-12.4pt;margin-top:307.2pt;width:468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" stroked="f">
                <v:textbox style="mso-fit-shape-to-text:t" inset="0,0,0,0">
                  <w:txbxContent>
                    <w:p w14:paraId="13A74E52" w14:textId="3330B1C7" w:rsidR="008C6D0F" w:rsidRPr="00550BE9" w:rsidRDefault="008C6D0F" w:rsidP="00550BE9">
                      <w:pPr>
                        <w:pStyle w:val="Caption"/>
                        <w:jc w:val="center"/>
                        <w:rPr>
                          <w:rFonts w:ascii="Times New Roman" w:hAnsi="Times New Roman" w:cs="Times New Roman"/>
                          <w:b/>
                          <w:bCs/>
                          <w:i w:val="0"/>
                          <w:iCs w:val="0"/>
                          <w:noProof/>
                          <w:color w:val="auto"/>
                          <w:sz w:val="26"/>
                          <w:szCs w:val="26"/>
                          <w:lang w:val="vi-VN"/>
                        </w:rPr>
                      </w:pPr>
                      <w:bookmarkStart w:id="145" w:name="_Toc104330886"/>
                      <w:bookmarkStart w:id="146" w:name="_Toc104331060"/>
                      <w:bookmarkStart w:id="147" w:name="_Toc118733904"/>
                      <w:r w:rsidRPr="00550BE9">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42:</w:t>
                      </w:r>
                      <w:r w:rsidRPr="00550BE9">
                        <w:rPr>
                          <w:rFonts w:ascii="Times New Roman" w:hAnsi="Times New Roman" w:cs="Times New Roman"/>
                          <w:b/>
                          <w:bCs/>
                          <w:i w:val="0"/>
                          <w:iCs w:val="0"/>
                          <w:color w:val="auto"/>
                          <w:sz w:val="26"/>
                          <w:szCs w:val="26"/>
                          <w:lang w:val="vi-VN"/>
                        </w:rPr>
                        <w:t xml:space="preserve"> Thông tin </w:t>
                      </w:r>
                      <w:r w:rsidR="00550BE9" w:rsidRPr="00550BE9">
                        <w:rPr>
                          <w:rFonts w:ascii="Times New Roman" w:hAnsi="Times New Roman" w:cs="Times New Roman"/>
                          <w:b/>
                          <w:bCs/>
                          <w:i w:val="0"/>
                          <w:iCs w:val="0"/>
                          <w:color w:val="auto"/>
                          <w:sz w:val="26"/>
                          <w:szCs w:val="26"/>
                          <w:lang w:val="vi-VN"/>
                        </w:rPr>
                        <w:t>chi tiết sản phẩm</w:t>
                      </w:r>
                      <w:bookmarkEnd w:id="145"/>
                      <w:bookmarkEnd w:id="146"/>
                      <w:bookmarkEnd w:id="147"/>
                    </w:p>
                  </w:txbxContent>
                </v:textbox>
                <w10:wrap type="square"/>
              </v:shape>
            </w:pict>
          </mc:Fallback>
        </mc:AlternateContent>
      </w:r>
    </w:p>
    <w:p w14:paraId="4F5D194F" w14:textId="0DD0644C" w:rsidR="00700F28" w:rsidRPr="00655A1C" w:rsidRDefault="005F100E" w:rsidP="00700F28">
      <w:pPr>
        <w:pStyle w:val="ListParagraph"/>
        <w:tabs>
          <w:tab w:val="left" w:pos="270"/>
        </w:tabs>
        <w:ind w:left="1800"/>
        <w:rPr>
          <w:rFonts w:ascii="Times New Roman" w:hAnsi="Times New Roman" w:cs="Times New Roman"/>
          <w:b/>
          <w:bCs/>
          <w:sz w:val="26"/>
          <w:szCs w:val="26"/>
          <w:lang w:val="vi-VN"/>
        </w:rPr>
      </w:pPr>
      <w:r w:rsidRPr="00655A1C">
        <w:rPr>
          <w:rFonts w:ascii="Times New Roman" w:hAnsi="Times New Roman" w:cs="Times New Roman"/>
          <w:noProof/>
          <w:sz w:val="26"/>
          <w:szCs w:val="26"/>
        </w:rPr>
        <w:drawing>
          <wp:anchor distT="0" distB="0" distL="114300" distR="114300" simplePos="0" relativeHeight="251658251" behindDoc="0" locked="0" layoutInCell="1" allowOverlap="1" wp14:anchorId="023FE027" wp14:editId="2B978DF2">
            <wp:simplePos x="0" y="0"/>
            <wp:positionH relativeFrom="margin">
              <wp:posOffset>-1682</wp:posOffset>
            </wp:positionH>
            <wp:positionV relativeFrom="paragraph">
              <wp:posOffset>368815</wp:posOffset>
            </wp:positionV>
            <wp:extent cx="5943600" cy="3048635"/>
            <wp:effectExtent l="152400" t="152400" r="361950" b="361315"/>
            <wp:wrapTopAndBottom/>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30486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noProof/>
          <w:sz w:val="26"/>
          <w:szCs w:val="26"/>
        </w:rPr>
        <mc:AlternateContent>
          <mc:Choice Requires="wps">
            <w:drawing>
              <wp:anchor distT="0" distB="0" distL="114300" distR="114300" simplePos="0" relativeHeight="251658293" behindDoc="0" locked="0" layoutInCell="1" allowOverlap="1" wp14:anchorId="28FD3534" wp14:editId="15A2EC54">
                <wp:simplePos x="0" y="0"/>
                <wp:positionH relativeFrom="margin">
                  <wp:align>right</wp:align>
                </wp:positionH>
                <wp:positionV relativeFrom="paragraph">
                  <wp:posOffset>14588</wp:posOffset>
                </wp:positionV>
                <wp:extent cx="1999615" cy="635"/>
                <wp:effectExtent l="0" t="0" r="635" b="6985"/>
                <wp:wrapSquare wrapText="bothSides"/>
                <wp:docPr id="56" name="Text Box 56"/>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6C14530D" w14:textId="603CC993" w:rsidR="008C6D0F" w:rsidRPr="008C6D0F" w:rsidRDefault="008C6D0F" w:rsidP="008C6D0F">
                            <w:pPr>
                              <w:pStyle w:val="Caption"/>
                              <w:jc w:val="center"/>
                              <w:rPr>
                                <w:rFonts w:ascii="Times New Roman" w:hAnsi="Times New Roman" w:cs="Times New Roman"/>
                                <w:b/>
                                <w:bCs/>
                                <w:i w:val="0"/>
                                <w:iCs w:val="0"/>
                                <w:noProof/>
                                <w:color w:val="auto"/>
                                <w:sz w:val="26"/>
                                <w:szCs w:val="26"/>
                                <w:lang w:val="vi-VN"/>
                              </w:rPr>
                            </w:pPr>
                            <w:bookmarkStart w:id="148" w:name="_Toc104330885"/>
                            <w:bookmarkStart w:id="149" w:name="_Toc104331059"/>
                            <w:bookmarkStart w:id="150" w:name="_Toc118733903"/>
                            <w:r w:rsidRPr="008C6D0F">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41:</w:t>
                            </w:r>
                            <w:r w:rsidRPr="008C6D0F">
                              <w:rPr>
                                <w:rFonts w:ascii="Times New Roman" w:hAnsi="Times New Roman" w:cs="Times New Roman"/>
                                <w:b/>
                                <w:bCs/>
                                <w:i w:val="0"/>
                                <w:iCs w:val="0"/>
                                <w:color w:val="auto"/>
                                <w:sz w:val="26"/>
                                <w:szCs w:val="26"/>
                                <w:lang w:val="vi-VN"/>
                              </w:rPr>
                              <w:t xml:space="preserve"> So sánh sản phẩm</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D3534" id="Text Box 56" o:spid="_x0000_s1037" type="#_x0000_t202" style="position:absolute;left:0;text-align:left;margin-left:106.25pt;margin-top:1.15pt;width:157.45pt;height:.05pt;z-index:25165829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z3nGgIAAEAEAAAOAAAAZHJzL2Uyb0RvYy54bWysU01v2zAMvQ/YfxB0X5x0aLAa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" stroked="f">
                <v:textbox style="mso-fit-shape-to-text:t" inset="0,0,0,0">
                  <w:txbxContent>
                    <w:p w14:paraId="6C14530D" w14:textId="603CC993" w:rsidR="008C6D0F" w:rsidRPr="008C6D0F" w:rsidRDefault="008C6D0F" w:rsidP="008C6D0F">
                      <w:pPr>
                        <w:pStyle w:val="Caption"/>
                        <w:jc w:val="center"/>
                        <w:rPr>
                          <w:rFonts w:ascii="Times New Roman" w:hAnsi="Times New Roman" w:cs="Times New Roman"/>
                          <w:b/>
                          <w:bCs/>
                          <w:i w:val="0"/>
                          <w:iCs w:val="0"/>
                          <w:noProof/>
                          <w:color w:val="auto"/>
                          <w:sz w:val="26"/>
                          <w:szCs w:val="26"/>
                          <w:lang w:val="vi-VN"/>
                        </w:rPr>
                      </w:pPr>
                      <w:bookmarkStart w:id="151" w:name="_Toc104330885"/>
                      <w:bookmarkStart w:id="152" w:name="_Toc104331059"/>
                      <w:bookmarkStart w:id="153" w:name="_Toc118733903"/>
                      <w:r w:rsidRPr="008C6D0F">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41:</w:t>
                      </w:r>
                      <w:r w:rsidRPr="008C6D0F">
                        <w:rPr>
                          <w:rFonts w:ascii="Times New Roman" w:hAnsi="Times New Roman" w:cs="Times New Roman"/>
                          <w:b/>
                          <w:bCs/>
                          <w:i w:val="0"/>
                          <w:iCs w:val="0"/>
                          <w:color w:val="auto"/>
                          <w:sz w:val="26"/>
                          <w:szCs w:val="26"/>
                          <w:lang w:val="vi-VN"/>
                        </w:rPr>
                        <w:t xml:space="preserve"> So sánh sản phẩm</w:t>
                      </w:r>
                      <w:bookmarkEnd w:id="151"/>
                      <w:bookmarkEnd w:id="152"/>
                      <w:bookmarkEnd w:id="153"/>
                    </w:p>
                  </w:txbxContent>
                </v:textbox>
                <w10:wrap type="square" anchorx="margin"/>
              </v:shape>
            </w:pict>
          </mc:Fallback>
        </mc:AlternateContent>
      </w:r>
    </w:p>
    <w:p w14:paraId="0C61C012" w14:textId="3DBA3C41" w:rsidR="00D3622A" w:rsidRPr="00655A1C" w:rsidRDefault="003705A7" w:rsidP="00A41DC8">
      <w:pPr>
        <w:pStyle w:val="Heading3"/>
        <w:rPr>
          <w:rFonts w:ascii="Times New Roman" w:hAnsi="Times New Roman" w:cs="Times New Roman"/>
          <w:b/>
          <w:color w:val="auto"/>
          <w:sz w:val="26"/>
          <w:szCs w:val="26"/>
          <w:lang w:val="vi-VN"/>
        </w:rPr>
      </w:pPr>
      <w:bookmarkStart w:id="154" w:name="_Toc118814413"/>
      <w:r w:rsidRPr="00655A1C">
        <w:rPr>
          <w:rFonts w:ascii="Times New Roman" w:hAnsi="Times New Roman" w:cs="Times New Roman"/>
          <w:b/>
          <w:color w:val="auto"/>
          <w:sz w:val="26"/>
          <w:szCs w:val="26"/>
          <w:lang w:val="vi-VN"/>
        </w:rPr>
        <w:lastRenderedPageBreak/>
        <w:t>3</w:t>
      </w:r>
      <w:r w:rsidR="00700F28" w:rsidRPr="00655A1C">
        <w:rPr>
          <w:rFonts w:ascii="Times New Roman" w:hAnsi="Times New Roman" w:cs="Times New Roman"/>
          <w:noProof/>
          <w:color w:val="auto"/>
          <w:sz w:val="26"/>
          <w:szCs w:val="26"/>
        </w:rPr>
        <mc:AlternateContent>
          <mc:Choice Requires="wps">
            <w:drawing>
              <wp:anchor distT="0" distB="0" distL="114300" distR="114300" simplePos="0" relativeHeight="251658254" behindDoc="0" locked="0" layoutInCell="1" allowOverlap="1" wp14:anchorId="000487C1" wp14:editId="2817C717">
                <wp:simplePos x="0" y="0"/>
                <wp:positionH relativeFrom="column">
                  <wp:posOffset>2626224</wp:posOffset>
                </wp:positionH>
                <wp:positionV relativeFrom="paragraph">
                  <wp:posOffset>198927</wp:posOffset>
                </wp:positionV>
                <wp:extent cx="880236" cy="687375"/>
                <wp:effectExtent l="38100" t="38100" r="53340" b="55880"/>
                <wp:wrapNone/>
                <wp:docPr id="18" name="Straight Arrow Connector 18"/>
                <wp:cNvGraphicFramePr/>
                <a:graphic xmlns:a="http://schemas.openxmlformats.org/drawingml/2006/main">
                  <a:graphicData uri="http://schemas.microsoft.com/office/word/2010/wordprocessingShape">
                    <wps:wsp>
                      <wps:cNvCnPr/>
                      <wps:spPr>
                        <a:xfrm>
                          <a:off x="0" y="0"/>
                          <a:ext cx="880236" cy="687375"/>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DF579" id="Straight Arrow Connector 18" o:spid="_x0000_s1026" type="#_x0000_t32" style="position:absolute;margin-left:206.8pt;margin-top:15.65pt;width:69.3pt;height:54.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" strokecolor="#00b050" strokeweight="6pt">
                <v:stroke endarrow="block" joinstyle="miter"/>
              </v:shape>
            </w:pict>
          </mc:Fallback>
        </mc:AlternateContent>
      </w:r>
      <w:r w:rsidR="00550BE9" w:rsidRPr="00655A1C">
        <w:rPr>
          <w:rFonts w:ascii="Times New Roman" w:hAnsi="Times New Roman" w:cs="Times New Roman"/>
          <w:noProof/>
          <w:sz w:val="26"/>
          <w:szCs w:val="26"/>
        </w:rPr>
        <mc:AlternateContent>
          <mc:Choice Requires="wps">
            <w:drawing>
              <wp:anchor distT="0" distB="0" distL="114300" distR="114300" simplePos="0" relativeHeight="251658295" behindDoc="0" locked="0" layoutInCell="1" allowOverlap="1" wp14:anchorId="2CA670A4" wp14:editId="1D433D59">
                <wp:simplePos x="0" y="0"/>
                <wp:positionH relativeFrom="column">
                  <wp:posOffset>-495300</wp:posOffset>
                </wp:positionH>
                <wp:positionV relativeFrom="paragraph">
                  <wp:posOffset>3753485</wp:posOffset>
                </wp:positionV>
                <wp:extent cx="6991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18CF38BA" w14:textId="22DA7E6C" w:rsidR="00550BE9" w:rsidRPr="00550BE9" w:rsidRDefault="00550BE9" w:rsidP="00550BE9">
                            <w:pPr>
                              <w:pStyle w:val="Caption"/>
                              <w:jc w:val="center"/>
                              <w:rPr>
                                <w:rFonts w:ascii="Times New Roman" w:hAnsi="Times New Roman" w:cs="Times New Roman"/>
                                <w:b/>
                                <w:bCs/>
                                <w:i w:val="0"/>
                                <w:iCs w:val="0"/>
                                <w:color w:val="auto"/>
                                <w:sz w:val="26"/>
                                <w:szCs w:val="26"/>
                                <w:lang w:val="vi-VN"/>
                              </w:rPr>
                            </w:pPr>
                            <w:bookmarkStart w:id="155" w:name="_Toc104330887"/>
                            <w:bookmarkStart w:id="156" w:name="_Toc104331061"/>
                            <w:bookmarkStart w:id="157" w:name="_Toc118733905"/>
                            <w:r w:rsidRPr="00550BE9">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43:</w:t>
                            </w:r>
                            <w:r w:rsidRPr="00550BE9">
                              <w:rPr>
                                <w:rFonts w:ascii="Times New Roman" w:hAnsi="Times New Roman" w:cs="Times New Roman"/>
                                <w:b/>
                                <w:bCs/>
                                <w:i w:val="0"/>
                                <w:iCs w:val="0"/>
                                <w:color w:val="auto"/>
                                <w:sz w:val="26"/>
                                <w:szCs w:val="26"/>
                                <w:lang w:val="vi-VN"/>
                              </w:rPr>
                              <w:t xml:space="preserve"> Thanh tìm kiếm sản phẩm</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670A4" id="Text Box 58" o:spid="_x0000_s1038" type="#_x0000_t202" style="position:absolute;margin-left:-39pt;margin-top:295.55pt;width:550.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RfGgIAAEA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fs7m5yc0shSbHZzW2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" stroked="f">
                <v:textbox style="mso-fit-shape-to-text:t" inset="0,0,0,0">
                  <w:txbxContent>
                    <w:p w14:paraId="18CF38BA" w14:textId="22DA7E6C" w:rsidR="00550BE9" w:rsidRPr="00550BE9" w:rsidRDefault="00550BE9" w:rsidP="00550BE9">
                      <w:pPr>
                        <w:pStyle w:val="Caption"/>
                        <w:jc w:val="center"/>
                        <w:rPr>
                          <w:rFonts w:ascii="Times New Roman" w:hAnsi="Times New Roman" w:cs="Times New Roman"/>
                          <w:b/>
                          <w:bCs/>
                          <w:i w:val="0"/>
                          <w:iCs w:val="0"/>
                          <w:color w:val="auto"/>
                          <w:sz w:val="26"/>
                          <w:szCs w:val="26"/>
                          <w:lang w:val="vi-VN"/>
                        </w:rPr>
                      </w:pPr>
                      <w:bookmarkStart w:id="158" w:name="_Toc104330887"/>
                      <w:bookmarkStart w:id="159" w:name="_Toc104331061"/>
                      <w:bookmarkStart w:id="160" w:name="_Toc118733905"/>
                      <w:r w:rsidRPr="00550BE9">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43:</w:t>
                      </w:r>
                      <w:r w:rsidRPr="00550BE9">
                        <w:rPr>
                          <w:rFonts w:ascii="Times New Roman" w:hAnsi="Times New Roman" w:cs="Times New Roman"/>
                          <w:b/>
                          <w:bCs/>
                          <w:i w:val="0"/>
                          <w:iCs w:val="0"/>
                          <w:color w:val="auto"/>
                          <w:sz w:val="26"/>
                          <w:szCs w:val="26"/>
                          <w:lang w:val="vi-VN"/>
                        </w:rPr>
                        <w:t xml:space="preserve"> Thanh tìm kiếm sản phẩm</w:t>
                      </w:r>
                      <w:bookmarkEnd w:id="158"/>
                      <w:bookmarkEnd w:id="159"/>
                      <w:bookmarkEnd w:id="160"/>
                    </w:p>
                  </w:txbxContent>
                </v:textbox>
                <w10:wrap type="square"/>
              </v:shape>
            </w:pict>
          </mc:Fallback>
        </mc:AlternateContent>
      </w:r>
      <w:r w:rsidR="00700F28" w:rsidRPr="00655A1C">
        <w:rPr>
          <w:rFonts w:ascii="Times New Roman" w:hAnsi="Times New Roman" w:cs="Times New Roman"/>
          <w:noProof/>
          <w:color w:val="auto"/>
          <w:sz w:val="26"/>
          <w:szCs w:val="26"/>
          <w:lang w:val="vi-VN"/>
        </w:rPr>
        <w:drawing>
          <wp:anchor distT="0" distB="0" distL="114300" distR="114300" simplePos="0" relativeHeight="251658250" behindDoc="0" locked="0" layoutInCell="1" allowOverlap="1" wp14:anchorId="14B33AA4" wp14:editId="332F4615">
            <wp:simplePos x="0" y="0"/>
            <wp:positionH relativeFrom="page">
              <wp:align>right</wp:align>
            </wp:positionH>
            <wp:positionV relativeFrom="paragraph">
              <wp:posOffset>690702</wp:posOffset>
            </wp:positionV>
            <wp:extent cx="6991364" cy="3006436"/>
            <wp:effectExtent l="152400" t="152400" r="361950" b="365760"/>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991364" cy="300643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b/>
          <w:color w:val="auto"/>
          <w:sz w:val="26"/>
          <w:szCs w:val="26"/>
          <w:lang w:val="vi-VN"/>
        </w:rPr>
        <w:t xml:space="preserve">.1.4. </w:t>
      </w:r>
      <w:r w:rsidR="00D3622A" w:rsidRPr="00655A1C">
        <w:rPr>
          <w:rFonts w:ascii="Times New Roman" w:hAnsi="Times New Roman" w:cs="Times New Roman"/>
          <w:b/>
          <w:color w:val="auto"/>
          <w:sz w:val="26"/>
          <w:szCs w:val="26"/>
          <w:lang w:val="vi-VN"/>
        </w:rPr>
        <w:t>Thanh tìm kiếm sản phẩm</w:t>
      </w:r>
      <w:bookmarkEnd w:id="154"/>
    </w:p>
    <w:p w14:paraId="08687956" w14:textId="71AD62D5" w:rsidR="0080666E" w:rsidRPr="00655A1C" w:rsidRDefault="0080666E" w:rsidP="00D3622A">
      <w:pPr>
        <w:pStyle w:val="ListParagraph"/>
        <w:ind w:left="1080"/>
        <w:rPr>
          <w:rFonts w:ascii="Times New Roman" w:hAnsi="Times New Roman" w:cs="Times New Roman"/>
          <w:sz w:val="26"/>
          <w:szCs w:val="26"/>
          <w:lang w:val="vi-VN"/>
        </w:rPr>
      </w:pPr>
    </w:p>
    <w:p w14:paraId="5753A85B" w14:textId="0806DC5D" w:rsidR="00970519" w:rsidRPr="00655A1C" w:rsidRDefault="00970519" w:rsidP="00D3622A">
      <w:pPr>
        <w:pStyle w:val="ListParagraph"/>
        <w:ind w:left="1080"/>
        <w:rPr>
          <w:rFonts w:ascii="Times New Roman" w:hAnsi="Times New Roman" w:cs="Times New Roman"/>
          <w:sz w:val="26"/>
          <w:szCs w:val="26"/>
          <w:lang w:val="vi-VN"/>
        </w:rPr>
      </w:pPr>
    </w:p>
    <w:p w14:paraId="0DF8BCB6" w14:textId="27FFDE7E" w:rsidR="00970519" w:rsidRPr="00655A1C" w:rsidRDefault="00970519" w:rsidP="00D3622A">
      <w:pPr>
        <w:pStyle w:val="ListParagraph"/>
        <w:ind w:left="1080"/>
        <w:rPr>
          <w:rFonts w:ascii="Times New Roman" w:hAnsi="Times New Roman" w:cs="Times New Roman"/>
          <w:sz w:val="26"/>
          <w:szCs w:val="26"/>
          <w:lang w:val="vi-VN"/>
        </w:rPr>
      </w:pPr>
    </w:p>
    <w:p w14:paraId="1E074B97" w14:textId="2E8E02A4" w:rsidR="00700F28" w:rsidRPr="00655A1C" w:rsidRDefault="00700F28" w:rsidP="00D3622A">
      <w:pPr>
        <w:pStyle w:val="ListParagraph"/>
        <w:ind w:left="1080"/>
        <w:rPr>
          <w:rFonts w:ascii="Times New Roman" w:hAnsi="Times New Roman" w:cs="Times New Roman"/>
          <w:sz w:val="26"/>
          <w:szCs w:val="26"/>
          <w:lang w:val="vi-VN"/>
        </w:rPr>
      </w:pPr>
    </w:p>
    <w:p w14:paraId="19080F25" w14:textId="6539AF71" w:rsidR="00700F28" w:rsidRPr="00655A1C" w:rsidRDefault="00700F28" w:rsidP="00D3622A">
      <w:pPr>
        <w:pStyle w:val="ListParagraph"/>
        <w:ind w:left="1080"/>
        <w:rPr>
          <w:rFonts w:ascii="Times New Roman" w:hAnsi="Times New Roman" w:cs="Times New Roman"/>
          <w:sz w:val="26"/>
          <w:szCs w:val="26"/>
          <w:lang w:val="vi-VN"/>
        </w:rPr>
      </w:pPr>
    </w:p>
    <w:p w14:paraId="710C7A4F" w14:textId="06BD16FF" w:rsidR="00700F28" w:rsidRPr="00655A1C" w:rsidRDefault="00700F28" w:rsidP="00D3622A">
      <w:pPr>
        <w:pStyle w:val="ListParagraph"/>
        <w:ind w:left="1080"/>
        <w:rPr>
          <w:rFonts w:ascii="Times New Roman" w:hAnsi="Times New Roman" w:cs="Times New Roman"/>
          <w:sz w:val="26"/>
          <w:szCs w:val="26"/>
          <w:lang w:val="vi-VN"/>
        </w:rPr>
      </w:pPr>
    </w:p>
    <w:p w14:paraId="1F27F680" w14:textId="5B285960" w:rsidR="00700F28" w:rsidRPr="00655A1C" w:rsidRDefault="00700F28" w:rsidP="00D3622A">
      <w:pPr>
        <w:pStyle w:val="ListParagraph"/>
        <w:ind w:left="1080"/>
        <w:rPr>
          <w:rFonts w:ascii="Times New Roman" w:hAnsi="Times New Roman" w:cs="Times New Roman"/>
          <w:sz w:val="26"/>
          <w:szCs w:val="26"/>
          <w:lang w:val="vi-VN"/>
        </w:rPr>
      </w:pPr>
    </w:p>
    <w:p w14:paraId="35F99FA7" w14:textId="446E9319" w:rsidR="00700F28" w:rsidRPr="00655A1C" w:rsidRDefault="00700F28" w:rsidP="00D3622A">
      <w:pPr>
        <w:pStyle w:val="ListParagraph"/>
        <w:ind w:left="1080"/>
        <w:rPr>
          <w:rFonts w:ascii="Times New Roman" w:hAnsi="Times New Roman" w:cs="Times New Roman"/>
          <w:sz w:val="26"/>
          <w:szCs w:val="26"/>
          <w:lang w:val="vi-VN"/>
        </w:rPr>
      </w:pPr>
    </w:p>
    <w:p w14:paraId="610E0038" w14:textId="712B51E3" w:rsidR="00700F28" w:rsidRPr="00655A1C" w:rsidRDefault="00700F28" w:rsidP="00D3622A">
      <w:pPr>
        <w:pStyle w:val="ListParagraph"/>
        <w:ind w:left="1080"/>
        <w:rPr>
          <w:rFonts w:ascii="Times New Roman" w:hAnsi="Times New Roman" w:cs="Times New Roman"/>
          <w:sz w:val="26"/>
          <w:szCs w:val="26"/>
          <w:lang w:val="vi-VN"/>
        </w:rPr>
      </w:pPr>
    </w:p>
    <w:p w14:paraId="25F160BC" w14:textId="3818DC19" w:rsidR="00700F28" w:rsidRPr="00655A1C" w:rsidRDefault="00700F28" w:rsidP="00D3622A">
      <w:pPr>
        <w:pStyle w:val="ListParagraph"/>
        <w:ind w:left="1080"/>
        <w:rPr>
          <w:rFonts w:ascii="Times New Roman" w:hAnsi="Times New Roman" w:cs="Times New Roman"/>
          <w:sz w:val="26"/>
          <w:szCs w:val="26"/>
          <w:lang w:val="vi-VN"/>
        </w:rPr>
      </w:pPr>
    </w:p>
    <w:p w14:paraId="2CC06FB8" w14:textId="6D8AA801" w:rsidR="00700F28" w:rsidRPr="00655A1C" w:rsidRDefault="00700F28" w:rsidP="00D3622A">
      <w:pPr>
        <w:pStyle w:val="ListParagraph"/>
        <w:ind w:left="1080"/>
        <w:rPr>
          <w:rFonts w:ascii="Times New Roman" w:hAnsi="Times New Roman" w:cs="Times New Roman"/>
          <w:sz w:val="26"/>
          <w:szCs w:val="26"/>
          <w:lang w:val="vi-VN"/>
        </w:rPr>
      </w:pPr>
    </w:p>
    <w:p w14:paraId="7B5C171C" w14:textId="16EF8AFB" w:rsidR="00700F28" w:rsidRPr="00655A1C" w:rsidRDefault="00700F28" w:rsidP="00D3622A">
      <w:pPr>
        <w:pStyle w:val="ListParagraph"/>
        <w:ind w:left="1080"/>
        <w:rPr>
          <w:rFonts w:ascii="Times New Roman" w:hAnsi="Times New Roman" w:cs="Times New Roman"/>
          <w:sz w:val="26"/>
          <w:szCs w:val="26"/>
          <w:lang w:val="vi-VN"/>
        </w:rPr>
      </w:pPr>
    </w:p>
    <w:p w14:paraId="7EB371C2" w14:textId="4520109E" w:rsidR="00700F28" w:rsidRPr="00655A1C" w:rsidRDefault="00700F28" w:rsidP="00D3622A">
      <w:pPr>
        <w:pStyle w:val="ListParagraph"/>
        <w:ind w:left="1080"/>
        <w:rPr>
          <w:rFonts w:ascii="Times New Roman" w:hAnsi="Times New Roman" w:cs="Times New Roman"/>
          <w:sz w:val="26"/>
          <w:szCs w:val="26"/>
          <w:lang w:val="vi-VN"/>
        </w:rPr>
      </w:pPr>
    </w:p>
    <w:p w14:paraId="7A2A6206" w14:textId="46FF7E36" w:rsidR="00700F28" w:rsidRPr="00655A1C" w:rsidRDefault="00700F28" w:rsidP="00D3622A">
      <w:pPr>
        <w:pStyle w:val="ListParagraph"/>
        <w:ind w:left="1080"/>
        <w:rPr>
          <w:rFonts w:ascii="Times New Roman" w:hAnsi="Times New Roman" w:cs="Times New Roman"/>
          <w:sz w:val="26"/>
          <w:szCs w:val="26"/>
          <w:lang w:val="vi-VN"/>
        </w:rPr>
      </w:pPr>
    </w:p>
    <w:p w14:paraId="5299A52C" w14:textId="6B6274BB" w:rsidR="00700F28" w:rsidRPr="00655A1C" w:rsidRDefault="00700F28" w:rsidP="00D3622A">
      <w:pPr>
        <w:pStyle w:val="ListParagraph"/>
        <w:ind w:left="1080"/>
        <w:rPr>
          <w:rFonts w:ascii="Times New Roman" w:hAnsi="Times New Roman" w:cs="Times New Roman"/>
          <w:sz w:val="26"/>
          <w:szCs w:val="26"/>
          <w:lang w:val="vi-VN"/>
        </w:rPr>
      </w:pPr>
    </w:p>
    <w:p w14:paraId="3B250B6A" w14:textId="77777777" w:rsidR="00700F28" w:rsidRPr="00655A1C" w:rsidRDefault="00700F28" w:rsidP="00D3622A">
      <w:pPr>
        <w:pStyle w:val="ListParagraph"/>
        <w:ind w:left="1080"/>
        <w:rPr>
          <w:rFonts w:ascii="Times New Roman" w:hAnsi="Times New Roman" w:cs="Times New Roman"/>
          <w:sz w:val="26"/>
          <w:szCs w:val="26"/>
          <w:lang w:val="vi-VN"/>
        </w:rPr>
      </w:pPr>
    </w:p>
    <w:p w14:paraId="0F64EABA" w14:textId="77777777" w:rsidR="002527D7" w:rsidRPr="00655A1C" w:rsidRDefault="002527D7" w:rsidP="006B2927">
      <w:pPr>
        <w:rPr>
          <w:rFonts w:ascii="Times New Roman" w:hAnsi="Times New Roman" w:cs="Times New Roman"/>
          <w:b/>
          <w:bCs/>
          <w:sz w:val="26"/>
          <w:szCs w:val="26"/>
          <w:lang w:val="vi-VN"/>
        </w:rPr>
      </w:pPr>
    </w:p>
    <w:p w14:paraId="36385F90" w14:textId="094EC3E6" w:rsidR="00F567F3" w:rsidRPr="00655A1C" w:rsidRDefault="00F567F3" w:rsidP="00D3622A">
      <w:pPr>
        <w:pStyle w:val="ListParagraph"/>
        <w:ind w:left="1080"/>
        <w:rPr>
          <w:rFonts w:ascii="Times New Roman" w:hAnsi="Times New Roman" w:cs="Times New Roman"/>
          <w:sz w:val="26"/>
          <w:szCs w:val="26"/>
          <w:lang w:val="vi-VN"/>
        </w:rPr>
      </w:pPr>
    </w:p>
    <w:p w14:paraId="263CE34C" w14:textId="61C04E4D" w:rsidR="00F567F3" w:rsidRPr="00655A1C" w:rsidRDefault="00F567F3" w:rsidP="00F024AB">
      <w:pPr>
        <w:pStyle w:val="ListParagraph"/>
        <w:ind w:left="1800"/>
        <w:rPr>
          <w:rFonts w:ascii="Times New Roman" w:hAnsi="Times New Roman" w:cs="Times New Roman"/>
          <w:sz w:val="26"/>
          <w:szCs w:val="26"/>
          <w:lang w:val="vi-VN"/>
        </w:rPr>
      </w:pPr>
    </w:p>
    <w:p w14:paraId="42612674" w14:textId="55F893A7" w:rsidR="00AD01C1" w:rsidRPr="00655A1C" w:rsidRDefault="00E3392D" w:rsidP="00A41DC8">
      <w:pPr>
        <w:pStyle w:val="Heading3"/>
        <w:rPr>
          <w:rFonts w:ascii="Times New Roman" w:eastAsiaTheme="minorHAnsi" w:hAnsi="Times New Roman" w:cs="Times New Roman"/>
          <w:noProof/>
          <w:color w:val="auto"/>
          <w:sz w:val="26"/>
          <w:szCs w:val="26"/>
        </w:rPr>
      </w:pPr>
      <w:bookmarkStart w:id="161" w:name="_Toc118814414"/>
      <w:r w:rsidRPr="00655A1C">
        <w:rPr>
          <w:rFonts w:ascii="Times New Roman" w:hAnsi="Times New Roman" w:cs="Times New Roman"/>
          <w:b/>
          <w:color w:val="auto"/>
          <w:sz w:val="26"/>
          <w:szCs w:val="26"/>
          <w:lang w:val="vi-VN"/>
        </w:rPr>
        <w:lastRenderedPageBreak/>
        <w:t>3</w:t>
      </w:r>
      <w:r w:rsidR="006720EE" w:rsidRPr="00655A1C">
        <w:rPr>
          <w:rFonts w:ascii="Times New Roman" w:hAnsi="Times New Roman" w:cs="Times New Roman"/>
          <w:noProof/>
          <w:sz w:val="26"/>
          <w:szCs w:val="26"/>
        </w:rPr>
        <mc:AlternateContent>
          <mc:Choice Requires="wps">
            <w:drawing>
              <wp:anchor distT="0" distB="0" distL="114300" distR="114300" simplePos="0" relativeHeight="251658296" behindDoc="1" locked="0" layoutInCell="1" allowOverlap="1" wp14:anchorId="3C454BDA" wp14:editId="1659C93C">
                <wp:simplePos x="0" y="0"/>
                <wp:positionH relativeFrom="column">
                  <wp:posOffset>-361950</wp:posOffset>
                </wp:positionH>
                <wp:positionV relativeFrom="paragraph">
                  <wp:posOffset>3282950</wp:posOffset>
                </wp:positionV>
                <wp:extent cx="649732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6497320" cy="635"/>
                        </a:xfrm>
                        <a:prstGeom prst="rect">
                          <a:avLst/>
                        </a:prstGeom>
                        <a:solidFill>
                          <a:prstClr val="white"/>
                        </a:solidFill>
                        <a:ln>
                          <a:noFill/>
                        </a:ln>
                      </wps:spPr>
                      <wps:txbx>
                        <w:txbxContent>
                          <w:p w14:paraId="5AEDCDF9" w14:textId="73E44C7E"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62" w:name="_Toc104330888"/>
                            <w:bookmarkStart w:id="163" w:name="_Toc104331062"/>
                            <w:bookmarkStart w:id="164" w:name="_Toc118733906"/>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 xml:space="preserve">44: </w:t>
                            </w:r>
                            <w:r w:rsidRPr="006720EE">
                              <w:rPr>
                                <w:rFonts w:ascii="Times New Roman" w:hAnsi="Times New Roman" w:cs="Times New Roman"/>
                                <w:b/>
                                <w:bCs/>
                                <w:i w:val="0"/>
                                <w:iCs w:val="0"/>
                                <w:color w:val="auto"/>
                                <w:sz w:val="26"/>
                                <w:szCs w:val="26"/>
                                <w:lang w:val="vi-VN"/>
                              </w:rPr>
                              <w:t>Thêm sản phẩm vào giỏ hàng</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54BDA" id="Text Box 59" o:spid="_x0000_s1039" type="#_x0000_t202" style="position:absolute;margin-left:-28.5pt;margin-top:258.5pt;width:511.6pt;height:.05pt;z-index:-251658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" stroked="f">
                <v:textbox style="mso-fit-shape-to-text:t" inset="0,0,0,0">
                  <w:txbxContent>
                    <w:p w14:paraId="5AEDCDF9" w14:textId="73E44C7E"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65" w:name="_Toc104330888"/>
                      <w:bookmarkStart w:id="166" w:name="_Toc104331062"/>
                      <w:bookmarkStart w:id="167" w:name="_Toc118733906"/>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 xml:space="preserve">44: </w:t>
                      </w:r>
                      <w:r w:rsidRPr="006720EE">
                        <w:rPr>
                          <w:rFonts w:ascii="Times New Roman" w:hAnsi="Times New Roman" w:cs="Times New Roman"/>
                          <w:b/>
                          <w:bCs/>
                          <w:i w:val="0"/>
                          <w:iCs w:val="0"/>
                          <w:color w:val="auto"/>
                          <w:sz w:val="26"/>
                          <w:szCs w:val="26"/>
                          <w:lang w:val="vi-VN"/>
                        </w:rPr>
                        <w:t>Thêm sản phẩm vào giỏ hàng</w:t>
                      </w:r>
                      <w:bookmarkEnd w:id="165"/>
                      <w:bookmarkEnd w:id="166"/>
                      <w:bookmarkEnd w:id="167"/>
                    </w:p>
                  </w:txbxContent>
                </v:textbox>
                <w10:wrap type="tight"/>
              </v:shape>
            </w:pict>
          </mc:Fallback>
        </mc:AlternateContent>
      </w:r>
      <w:r w:rsidR="00700F28" w:rsidRPr="00655A1C">
        <w:rPr>
          <w:rFonts w:ascii="Times New Roman" w:hAnsi="Times New Roman" w:cs="Times New Roman"/>
          <w:noProof/>
          <w:color w:val="auto"/>
          <w:sz w:val="26"/>
          <w:szCs w:val="26"/>
          <w:lang w:val="vi-VN"/>
        </w:rPr>
        <w:drawing>
          <wp:anchor distT="0" distB="0" distL="114300" distR="114300" simplePos="0" relativeHeight="251658248" behindDoc="1" locked="0" layoutInCell="1" allowOverlap="1" wp14:anchorId="5ABF5C18" wp14:editId="782D923C">
            <wp:simplePos x="0" y="0"/>
            <wp:positionH relativeFrom="margin">
              <wp:posOffset>-361950</wp:posOffset>
            </wp:positionH>
            <wp:positionV relativeFrom="paragraph">
              <wp:posOffset>397510</wp:posOffset>
            </wp:positionV>
            <wp:extent cx="6497320" cy="2828290"/>
            <wp:effectExtent l="152400" t="152400" r="360680" b="353060"/>
            <wp:wrapTight wrapText="bothSides">
              <wp:wrapPolygon edited="0">
                <wp:start x="253" y="-1164"/>
                <wp:lineTo x="-507" y="-873"/>
                <wp:lineTo x="-443" y="22551"/>
                <wp:lineTo x="570" y="23860"/>
                <wp:lineTo x="633" y="24151"/>
                <wp:lineTo x="21596" y="24151"/>
                <wp:lineTo x="21659" y="23860"/>
                <wp:lineTo x="22609" y="22551"/>
                <wp:lineTo x="22736" y="20077"/>
                <wp:lineTo x="22736" y="1455"/>
                <wp:lineTo x="21976" y="-727"/>
                <wp:lineTo x="21912" y="-1164"/>
                <wp:lineTo x="253" y="-1164"/>
              </wp:wrapPolygon>
            </wp:wrapTight>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97320" cy="2828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Pr="00655A1C">
        <w:rPr>
          <w:rFonts w:ascii="Times New Roman" w:hAnsi="Times New Roman" w:cs="Times New Roman"/>
          <w:b/>
          <w:color w:val="auto"/>
          <w:sz w:val="26"/>
          <w:szCs w:val="26"/>
          <w:lang w:val="vi-VN"/>
        </w:rPr>
        <w:t xml:space="preserve">.1.5. </w:t>
      </w:r>
      <w:r w:rsidR="00F024AB" w:rsidRPr="00655A1C">
        <w:rPr>
          <w:rFonts w:ascii="Times New Roman" w:hAnsi="Times New Roman" w:cs="Times New Roman"/>
          <w:b/>
          <w:color w:val="auto"/>
          <w:sz w:val="26"/>
          <w:szCs w:val="26"/>
        </w:rPr>
        <w:t>Thêm vào giỏ hàng</w:t>
      </w:r>
      <w:r w:rsidR="00F1057A" w:rsidRPr="00655A1C">
        <w:rPr>
          <w:rFonts w:ascii="Times New Roman" w:eastAsiaTheme="minorHAnsi" w:hAnsi="Times New Roman" w:cs="Times New Roman"/>
          <w:noProof/>
          <w:color w:val="auto"/>
          <w:sz w:val="26"/>
          <w:szCs w:val="26"/>
        </w:rPr>
        <mc:AlternateContent>
          <mc:Choice Requires="wps">
            <w:drawing>
              <wp:anchor distT="0" distB="0" distL="114300" distR="114300" simplePos="0" relativeHeight="251658255" behindDoc="0" locked="0" layoutInCell="1" allowOverlap="1" wp14:anchorId="14433256" wp14:editId="6A1C2951">
                <wp:simplePos x="0" y="0"/>
                <wp:positionH relativeFrom="column">
                  <wp:posOffset>4499004</wp:posOffset>
                </wp:positionH>
                <wp:positionV relativeFrom="paragraph">
                  <wp:posOffset>1546789</wp:posOffset>
                </wp:positionV>
                <wp:extent cx="987395" cy="1143380"/>
                <wp:effectExtent l="38100" t="38100" r="41910" b="38100"/>
                <wp:wrapNone/>
                <wp:docPr id="25" name="Straight Arrow Connector 25"/>
                <wp:cNvGraphicFramePr/>
                <a:graphic xmlns:a="http://schemas.openxmlformats.org/drawingml/2006/main">
                  <a:graphicData uri="http://schemas.microsoft.com/office/word/2010/wordprocessingShape">
                    <wps:wsp>
                      <wps:cNvCnPr/>
                      <wps:spPr>
                        <a:xfrm flipH="1">
                          <a:off x="0" y="0"/>
                          <a:ext cx="987395" cy="1143380"/>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0735F" id="Straight Arrow Connector 25" o:spid="_x0000_s1026" type="#_x0000_t32" style="position:absolute;margin-left:354.25pt;margin-top:121.8pt;width:77.75pt;height:90.05pt;flip:x;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" strokecolor="#00b050" strokeweight="6pt">
                <v:stroke endarrow="block" joinstyle="miter"/>
              </v:shape>
            </w:pict>
          </mc:Fallback>
        </mc:AlternateContent>
      </w:r>
      <w:bookmarkEnd w:id="161"/>
    </w:p>
    <w:bookmarkStart w:id="168" w:name="_Toc118814415"/>
    <w:p w14:paraId="15F4FCFD" w14:textId="045EE3E5" w:rsidR="009942E8" w:rsidRPr="00655A1C" w:rsidRDefault="005F7D68" w:rsidP="00303346">
      <w:pPr>
        <w:pStyle w:val="Heading3"/>
        <w:rPr>
          <w:rFonts w:ascii="Times New Roman" w:hAnsi="Times New Roman" w:cs="Times New Roman"/>
          <w:b/>
          <w:color w:val="auto"/>
          <w:sz w:val="26"/>
          <w:szCs w:val="26"/>
        </w:rPr>
      </w:pPr>
      <w:r w:rsidRPr="00655A1C">
        <w:rPr>
          <w:rFonts w:ascii="Times New Roman" w:hAnsi="Times New Roman" w:cs="Times New Roman"/>
          <w:noProof/>
          <w:color w:val="auto"/>
          <w:sz w:val="26"/>
          <w:szCs w:val="26"/>
        </w:rPr>
        <mc:AlternateContent>
          <mc:Choice Requires="wps">
            <w:drawing>
              <wp:anchor distT="0" distB="0" distL="114300" distR="114300" simplePos="0" relativeHeight="251658274" behindDoc="0" locked="0" layoutInCell="1" allowOverlap="1" wp14:anchorId="76727868" wp14:editId="7774C7F2">
                <wp:simplePos x="0" y="0"/>
                <wp:positionH relativeFrom="column">
                  <wp:posOffset>5560646</wp:posOffset>
                </wp:positionH>
                <wp:positionV relativeFrom="paragraph">
                  <wp:posOffset>5230983</wp:posOffset>
                </wp:positionV>
                <wp:extent cx="634475" cy="584095"/>
                <wp:effectExtent l="38100" t="38100" r="32385" b="45085"/>
                <wp:wrapNone/>
                <wp:docPr id="42" name="Straight Arrow Connector 42"/>
                <wp:cNvGraphicFramePr/>
                <a:graphic xmlns:a="http://schemas.openxmlformats.org/drawingml/2006/main">
                  <a:graphicData uri="http://schemas.microsoft.com/office/word/2010/wordprocessingShape">
                    <wps:wsp>
                      <wps:cNvCnPr/>
                      <wps:spPr>
                        <a:xfrm flipH="1">
                          <a:off x="0" y="0"/>
                          <a:ext cx="634475" cy="584095"/>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2491F" id="Straight Arrow Connector 42" o:spid="_x0000_s1026" type="#_x0000_t32" style="position:absolute;margin-left:437.85pt;margin-top:411.9pt;width:49.95pt;height:46pt;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" strokecolor="#00b050" strokeweight="6pt">
                <v:stroke endarrow="block" joinstyle="miter"/>
              </v:shape>
            </w:pict>
          </mc:Fallback>
        </mc:AlternateContent>
      </w:r>
      <w:r w:rsidR="006720EE" w:rsidRPr="00655A1C">
        <w:rPr>
          <w:rFonts w:ascii="Times New Roman" w:hAnsi="Times New Roman" w:cs="Times New Roman"/>
          <w:noProof/>
          <w:sz w:val="26"/>
          <w:szCs w:val="26"/>
        </w:rPr>
        <mc:AlternateContent>
          <mc:Choice Requires="wps">
            <w:drawing>
              <wp:anchor distT="0" distB="0" distL="114300" distR="114300" simplePos="0" relativeHeight="251658297" behindDoc="1" locked="0" layoutInCell="1" allowOverlap="1" wp14:anchorId="475987BB" wp14:editId="5F2B84B6">
                <wp:simplePos x="0" y="0"/>
                <wp:positionH relativeFrom="column">
                  <wp:posOffset>-762000</wp:posOffset>
                </wp:positionH>
                <wp:positionV relativeFrom="paragraph">
                  <wp:posOffset>6457315</wp:posOffset>
                </wp:positionV>
                <wp:extent cx="739584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7395845" cy="635"/>
                        </a:xfrm>
                        <a:prstGeom prst="rect">
                          <a:avLst/>
                        </a:prstGeom>
                        <a:solidFill>
                          <a:prstClr val="white"/>
                        </a:solidFill>
                        <a:ln>
                          <a:noFill/>
                        </a:ln>
                      </wps:spPr>
                      <wps:txbx>
                        <w:txbxContent>
                          <w:p w14:paraId="0165E32D" w14:textId="21BA4E23"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69" w:name="_Toc104330889"/>
                            <w:bookmarkStart w:id="170" w:name="_Toc104331063"/>
                            <w:bookmarkStart w:id="171" w:name="_Toc118733907"/>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45:</w:t>
                            </w:r>
                            <w:r w:rsidRPr="006720EE">
                              <w:rPr>
                                <w:rFonts w:ascii="Times New Roman" w:hAnsi="Times New Roman" w:cs="Times New Roman"/>
                                <w:b/>
                                <w:bCs/>
                                <w:i w:val="0"/>
                                <w:iCs w:val="0"/>
                                <w:color w:val="auto"/>
                                <w:sz w:val="26"/>
                                <w:szCs w:val="26"/>
                                <w:lang w:val="vi-VN"/>
                              </w:rPr>
                              <w:t xml:space="preserve"> Thanh toán</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987BB" id="Text Box 60" o:spid="_x0000_s1040" type="#_x0000_t202" style="position:absolute;margin-left:-60pt;margin-top:508.45pt;width:582.35pt;height:.05pt;z-index:-251658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" stroked="f">
                <v:textbox style="mso-fit-shape-to-text:t" inset="0,0,0,0">
                  <w:txbxContent>
                    <w:p w14:paraId="0165E32D" w14:textId="21BA4E23"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72" w:name="_Toc104330889"/>
                      <w:bookmarkStart w:id="173" w:name="_Toc104331063"/>
                      <w:bookmarkStart w:id="174" w:name="_Toc118733907"/>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45:</w:t>
                      </w:r>
                      <w:r w:rsidRPr="006720EE">
                        <w:rPr>
                          <w:rFonts w:ascii="Times New Roman" w:hAnsi="Times New Roman" w:cs="Times New Roman"/>
                          <w:b/>
                          <w:bCs/>
                          <w:i w:val="0"/>
                          <w:iCs w:val="0"/>
                          <w:color w:val="auto"/>
                          <w:sz w:val="26"/>
                          <w:szCs w:val="26"/>
                          <w:lang w:val="vi-VN"/>
                        </w:rPr>
                        <w:t xml:space="preserve"> Thanh toán</w:t>
                      </w:r>
                      <w:bookmarkEnd w:id="172"/>
                      <w:bookmarkEnd w:id="173"/>
                      <w:bookmarkEnd w:id="174"/>
                    </w:p>
                  </w:txbxContent>
                </v:textbox>
                <w10:wrap type="tight"/>
              </v:shape>
            </w:pict>
          </mc:Fallback>
        </mc:AlternateContent>
      </w:r>
      <w:r w:rsidRPr="00655A1C">
        <w:rPr>
          <w:rFonts w:ascii="Times New Roman" w:hAnsi="Times New Roman" w:cs="Times New Roman"/>
          <w:noProof/>
          <w:color w:val="auto"/>
          <w:sz w:val="26"/>
          <w:szCs w:val="26"/>
        </w:rPr>
        <w:drawing>
          <wp:anchor distT="0" distB="0" distL="114300" distR="114300" simplePos="0" relativeHeight="251658252" behindDoc="1" locked="0" layoutInCell="1" allowOverlap="1" wp14:anchorId="7F8CAED7" wp14:editId="63422F84">
            <wp:simplePos x="0" y="0"/>
            <wp:positionH relativeFrom="page">
              <wp:align>left</wp:align>
            </wp:positionH>
            <wp:positionV relativeFrom="paragraph">
              <wp:posOffset>3944668</wp:posOffset>
            </wp:positionV>
            <wp:extent cx="7396372" cy="2455555"/>
            <wp:effectExtent l="152400" t="152400" r="357505" b="363855"/>
            <wp:wrapTight wrapText="bothSides">
              <wp:wrapPolygon edited="0">
                <wp:start x="223" y="-1341"/>
                <wp:lineTo x="-445" y="-1005"/>
                <wp:lineTo x="-445" y="22287"/>
                <wp:lineTo x="-278" y="23125"/>
                <wp:lineTo x="501" y="24298"/>
                <wp:lineTo x="556" y="24633"/>
                <wp:lineTo x="21587" y="24633"/>
                <wp:lineTo x="21643" y="24298"/>
                <wp:lineTo x="22366" y="23125"/>
                <wp:lineTo x="22588" y="20611"/>
                <wp:lineTo x="22588" y="1676"/>
                <wp:lineTo x="21921" y="-838"/>
                <wp:lineTo x="21865" y="-1341"/>
                <wp:lineTo x="223" y="-1341"/>
              </wp:wrapPolygon>
            </wp:wrapTight>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7396372" cy="2455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3392D" w:rsidRPr="00655A1C">
        <w:rPr>
          <w:rFonts w:ascii="Times New Roman" w:hAnsi="Times New Roman" w:cs="Times New Roman"/>
          <w:b/>
          <w:color w:val="auto"/>
          <w:sz w:val="26"/>
          <w:szCs w:val="26"/>
        </w:rPr>
        <w:t>3</w:t>
      </w:r>
      <w:r w:rsidR="00E3392D" w:rsidRPr="00655A1C">
        <w:rPr>
          <w:rFonts w:ascii="Times New Roman" w:hAnsi="Times New Roman" w:cs="Times New Roman"/>
          <w:b/>
          <w:color w:val="auto"/>
          <w:sz w:val="26"/>
          <w:szCs w:val="26"/>
          <w:lang w:val="vi-VN"/>
        </w:rPr>
        <w:t xml:space="preserve">.1.6. </w:t>
      </w:r>
      <w:r w:rsidR="00DA771C" w:rsidRPr="00655A1C">
        <w:rPr>
          <w:rFonts w:ascii="Times New Roman" w:hAnsi="Times New Roman" w:cs="Times New Roman"/>
          <w:b/>
          <w:color w:val="auto"/>
          <w:sz w:val="26"/>
          <w:szCs w:val="26"/>
        </w:rPr>
        <w:t>T</w:t>
      </w:r>
      <w:r w:rsidR="005C3CC6" w:rsidRPr="00655A1C">
        <w:rPr>
          <w:rFonts w:ascii="Times New Roman" w:hAnsi="Times New Roman" w:cs="Times New Roman"/>
          <w:b/>
          <w:color w:val="auto"/>
          <w:sz w:val="26"/>
          <w:szCs w:val="26"/>
        </w:rPr>
        <w:t>hanh toán</w:t>
      </w:r>
      <w:bookmarkEnd w:id="168"/>
    </w:p>
    <w:p w14:paraId="26ADFB5D" w14:textId="1FD3AE9E" w:rsidR="00091B5B" w:rsidRPr="00655A1C" w:rsidRDefault="00091B5B" w:rsidP="002527D7">
      <w:pPr>
        <w:pStyle w:val="ListParagraph"/>
        <w:tabs>
          <w:tab w:val="left" w:pos="0"/>
          <w:tab w:val="left" w:pos="1440"/>
        </w:tabs>
        <w:ind w:left="1170"/>
        <w:rPr>
          <w:ins w:id="175" w:author="{FAF42B9E-481B-46EF-8CFF-173665E78199}" w:date="2022-05-24T14:37:00Z"/>
          <w:rFonts w:ascii="Times New Roman" w:hAnsi="Times New Roman" w:cs="Times New Roman"/>
          <w:sz w:val="26"/>
          <w:szCs w:val="26"/>
        </w:rPr>
      </w:pPr>
    </w:p>
    <w:p w14:paraId="4157CE3B" w14:textId="11FE07A2" w:rsidR="005C3CC6" w:rsidRPr="00655A1C" w:rsidRDefault="005C3CC6" w:rsidP="00D3622A">
      <w:pPr>
        <w:pStyle w:val="ListParagraph"/>
        <w:ind w:left="1080"/>
        <w:rPr>
          <w:rFonts w:ascii="Times New Roman" w:hAnsi="Times New Roman" w:cs="Times New Roman"/>
          <w:sz w:val="26"/>
          <w:szCs w:val="26"/>
        </w:rPr>
      </w:pPr>
    </w:p>
    <w:p w14:paraId="29A4DE71" w14:textId="51728865" w:rsidR="00AC1458" w:rsidRPr="00655A1C" w:rsidRDefault="00AC1458" w:rsidP="00D3622A">
      <w:pPr>
        <w:pStyle w:val="ListParagraph"/>
        <w:ind w:left="1080"/>
        <w:rPr>
          <w:rFonts w:ascii="Times New Roman" w:hAnsi="Times New Roman" w:cs="Times New Roman"/>
          <w:sz w:val="26"/>
          <w:szCs w:val="26"/>
          <w:lang w:val="vi-VN"/>
        </w:rPr>
      </w:pPr>
    </w:p>
    <w:p w14:paraId="6BCD0321" w14:textId="12C2C60A" w:rsidR="007578A8" w:rsidRPr="00655A1C" w:rsidRDefault="00E3392D" w:rsidP="009C656E">
      <w:pPr>
        <w:pStyle w:val="Heading3"/>
        <w:rPr>
          <w:rFonts w:ascii="Times New Roman" w:hAnsi="Times New Roman" w:cs="Times New Roman"/>
          <w:b/>
          <w:color w:val="auto"/>
          <w:sz w:val="26"/>
          <w:szCs w:val="26"/>
        </w:rPr>
      </w:pPr>
      <w:bookmarkStart w:id="176" w:name="_Toc118814416"/>
      <w:r w:rsidRPr="00655A1C">
        <w:rPr>
          <w:rFonts w:ascii="Times New Roman" w:hAnsi="Times New Roman" w:cs="Times New Roman"/>
          <w:b/>
          <w:color w:val="auto"/>
          <w:sz w:val="26"/>
          <w:szCs w:val="26"/>
        </w:rPr>
        <w:lastRenderedPageBreak/>
        <w:t>3</w:t>
      </w:r>
      <w:r w:rsidR="007A1EDE" w:rsidRPr="00655A1C">
        <w:rPr>
          <w:rFonts w:ascii="Times New Roman" w:hAnsi="Times New Roman" w:cs="Times New Roman"/>
          <w:noProof/>
          <w:color w:val="auto"/>
          <w:sz w:val="26"/>
          <w:szCs w:val="26"/>
        </w:rPr>
        <mc:AlternateContent>
          <mc:Choice Requires="wps">
            <w:drawing>
              <wp:anchor distT="0" distB="0" distL="114300" distR="114300" simplePos="0" relativeHeight="251658256" behindDoc="0" locked="0" layoutInCell="1" allowOverlap="1" wp14:anchorId="0C3640E6" wp14:editId="1399E7ED">
                <wp:simplePos x="0" y="0"/>
                <wp:positionH relativeFrom="column">
                  <wp:posOffset>3941445</wp:posOffset>
                </wp:positionH>
                <wp:positionV relativeFrom="paragraph">
                  <wp:posOffset>290195</wp:posOffset>
                </wp:positionV>
                <wp:extent cx="1041275" cy="736814"/>
                <wp:effectExtent l="38100" t="38100" r="45085" b="44450"/>
                <wp:wrapNone/>
                <wp:docPr id="32" name="Straight Arrow Connector 32"/>
                <wp:cNvGraphicFramePr/>
                <a:graphic xmlns:a="http://schemas.openxmlformats.org/drawingml/2006/main">
                  <a:graphicData uri="http://schemas.microsoft.com/office/word/2010/wordprocessingShape">
                    <wps:wsp>
                      <wps:cNvCnPr/>
                      <wps:spPr>
                        <a:xfrm>
                          <a:off x="0" y="0"/>
                          <a:ext cx="1041275" cy="736814"/>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E8217" id="Straight Arrow Connector 32" o:spid="_x0000_s1026" type="#_x0000_t32" style="position:absolute;margin-left:310.35pt;margin-top:22.85pt;width:82pt;height:5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" strokecolor="#00b050" strokeweight="6pt">
                <v:stroke endarrow="block" joinstyle="miter"/>
              </v:shape>
            </w:pict>
          </mc:Fallback>
        </mc:AlternateContent>
      </w:r>
      <w:r w:rsidR="006720EE" w:rsidRPr="00655A1C">
        <w:rPr>
          <w:rFonts w:ascii="Times New Roman" w:hAnsi="Times New Roman" w:cs="Times New Roman"/>
          <w:noProof/>
          <w:sz w:val="26"/>
          <w:szCs w:val="26"/>
        </w:rPr>
        <mc:AlternateContent>
          <mc:Choice Requires="wps">
            <w:drawing>
              <wp:anchor distT="0" distB="0" distL="114300" distR="114300" simplePos="0" relativeHeight="251658298" behindDoc="1" locked="0" layoutInCell="1" allowOverlap="1" wp14:anchorId="55341F02" wp14:editId="411E0C3A">
                <wp:simplePos x="0" y="0"/>
                <wp:positionH relativeFrom="column">
                  <wp:posOffset>-59690</wp:posOffset>
                </wp:positionH>
                <wp:positionV relativeFrom="paragraph">
                  <wp:posOffset>2080260</wp:posOffset>
                </wp:positionV>
                <wp:extent cx="594360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D7FE09" w14:textId="02574ADD"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77" w:name="_Toc104330890"/>
                            <w:bookmarkStart w:id="178" w:name="_Toc104331064"/>
                            <w:bookmarkStart w:id="179" w:name="_Toc118733908"/>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46:</w:t>
                            </w:r>
                            <w:r w:rsidRPr="006720EE">
                              <w:rPr>
                                <w:rFonts w:ascii="Times New Roman" w:hAnsi="Times New Roman" w:cs="Times New Roman"/>
                                <w:b/>
                                <w:bCs/>
                                <w:i w:val="0"/>
                                <w:iCs w:val="0"/>
                                <w:color w:val="auto"/>
                                <w:sz w:val="26"/>
                                <w:szCs w:val="26"/>
                                <w:lang w:val="vi-VN"/>
                              </w:rPr>
                              <w:t xml:space="preserve"> Đánh giá sản phẩm</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1F02" id="Text Box 61" o:spid="_x0000_s1041" type="#_x0000_t202" style="position:absolute;margin-left:-4.7pt;margin-top:163.8pt;width:468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" stroked="f">
                <v:textbox style="mso-fit-shape-to-text:t" inset="0,0,0,0">
                  <w:txbxContent>
                    <w:p w14:paraId="2FD7FE09" w14:textId="02574ADD"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80" w:name="_Toc104330890"/>
                      <w:bookmarkStart w:id="181" w:name="_Toc104331064"/>
                      <w:bookmarkStart w:id="182" w:name="_Toc118733908"/>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46:</w:t>
                      </w:r>
                      <w:r w:rsidRPr="006720EE">
                        <w:rPr>
                          <w:rFonts w:ascii="Times New Roman" w:hAnsi="Times New Roman" w:cs="Times New Roman"/>
                          <w:b/>
                          <w:bCs/>
                          <w:i w:val="0"/>
                          <w:iCs w:val="0"/>
                          <w:color w:val="auto"/>
                          <w:sz w:val="26"/>
                          <w:szCs w:val="26"/>
                          <w:lang w:val="vi-VN"/>
                        </w:rPr>
                        <w:t xml:space="preserve"> Đánh giá sản phẩm</w:t>
                      </w:r>
                      <w:bookmarkEnd w:id="180"/>
                      <w:bookmarkEnd w:id="181"/>
                      <w:bookmarkEnd w:id="182"/>
                    </w:p>
                  </w:txbxContent>
                </v:textbox>
                <w10:wrap type="tight"/>
              </v:shape>
            </w:pict>
          </mc:Fallback>
        </mc:AlternateContent>
      </w:r>
      <w:r w:rsidR="0009799E" w:rsidRPr="00655A1C">
        <w:rPr>
          <w:rFonts w:ascii="Times New Roman" w:hAnsi="Times New Roman" w:cs="Times New Roman"/>
          <w:noProof/>
          <w:color w:val="auto"/>
          <w:sz w:val="26"/>
          <w:szCs w:val="26"/>
          <w:lang w:val="vi-VN"/>
        </w:rPr>
        <w:drawing>
          <wp:anchor distT="0" distB="0" distL="114300" distR="114300" simplePos="0" relativeHeight="251658253" behindDoc="1" locked="0" layoutInCell="1" allowOverlap="1" wp14:anchorId="6514B916" wp14:editId="7933FAE8">
            <wp:simplePos x="0" y="0"/>
            <wp:positionH relativeFrom="margin">
              <wp:posOffset>-59690</wp:posOffset>
            </wp:positionH>
            <wp:positionV relativeFrom="paragraph">
              <wp:posOffset>486410</wp:posOffset>
            </wp:positionV>
            <wp:extent cx="5943600" cy="1536700"/>
            <wp:effectExtent l="152400" t="152400" r="361950" b="368300"/>
            <wp:wrapTight wrapText="bothSides">
              <wp:wrapPolygon edited="0">
                <wp:start x="277" y="-2142"/>
                <wp:lineTo x="-554" y="-1607"/>
                <wp:lineTo x="-554" y="22760"/>
                <wp:lineTo x="-346" y="24099"/>
                <wp:lineTo x="623" y="25974"/>
                <wp:lineTo x="692" y="26509"/>
                <wp:lineTo x="21600" y="26509"/>
                <wp:lineTo x="21669" y="25974"/>
                <wp:lineTo x="22569" y="24099"/>
                <wp:lineTo x="22846" y="20083"/>
                <wp:lineTo x="22846" y="2678"/>
                <wp:lineTo x="22015" y="-1339"/>
                <wp:lineTo x="21946" y="-2142"/>
                <wp:lineTo x="277" y="-2142"/>
              </wp:wrapPolygon>
            </wp:wrapTight>
            <wp:docPr id="11" name="Picture 1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a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1536700"/>
                    </a:xfrm>
                    <a:prstGeom prst="rect">
                      <a:avLst/>
                    </a:prstGeom>
                    <a:ln>
                      <a:noFill/>
                    </a:ln>
                    <a:effectLst>
                      <a:outerShdw blurRad="292100" dist="139700" dir="2700000" algn="tl" rotWithShape="0">
                        <a:srgbClr val="333333">
                          <a:alpha val="65000"/>
                        </a:srgbClr>
                      </a:outerShdw>
                    </a:effectLst>
                  </pic:spPr>
                </pic:pic>
              </a:graphicData>
            </a:graphic>
          </wp:anchor>
        </w:drawing>
      </w:r>
      <w:r w:rsidRPr="00655A1C">
        <w:rPr>
          <w:rFonts w:ascii="Times New Roman" w:hAnsi="Times New Roman" w:cs="Times New Roman"/>
          <w:b/>
          <w:color w:val="auto"/>
          <w:sz w:val="26"/>
          <w:szCs w:val="26"/>
          <w:lang w:val="vi-VN"/>
        </w:rPr>
        <w:t xml:space="preserve">.1.7. </w:t>
      </w:r>
      <w:r w:rsidR="00DA771C" w:rsidRPr="00655A1C">
        <w:rPr>
          <w:rFonts w:ascii="Times New Roman" w:hAnsi="Times New Roman" w:cs="Times New Roman"/>
          <w:b/>
          <w:color w:val="auto"/>
          <w:sz w:val="26"/>
          <w:szCs w:val="26"/>
        </w:rPr>
        <w:t xml:space="preserve">Đánh giá </w:t>
      </w:r>
      <w:r w:rsidR="002B745F" w:rsidRPr="00655A1C">
        <w:rPr>
          <w:rFonts w:ascii="Times New Roman" w:hAnsi="Times New Roman" w:cs="Times New Roman"/>
          <w:b/>
          <w:color w:val="auto"/>
          <w:sz w:val="26"/>
          <w:szCs w:val="26"/>
        </w:rPr>
        <w:t>sản phẩm</w:t>
      </w:r>
      <w:bookmarkEnd w:id="176"/>
    </w:p>
    <w:p w14:paraId="2D50AB60" w14:textId="77777777" w:rsidR="002527D7" w:rsidRPr="00655A1C" w:rsidRDefault="002527D7" w:rsidP="002527D7">
      <w:pPr>
        <w:pStyle w:val="ListParagraph"/>
        <w:tabs>
          <w:tab w:val="left" w:pos="270"/>
        </w:tabs>
        <w:ind w:left="-180"/>
        <w:rPr>
          <w:rFonts w:ascii="Times New Roman" w:hAnsi="Times New Roman" w:cs="Times New Roman"/>
          <w:sz w:val="26"/>
          <w:szCs w:val="26"/>
          <w:lang w:val="vi-VN"/>
        </w:rPr>
      </w:pPr>
    </w:p>
    <w:p w14:paraId="349623A8" w14:textId="77777777" w:rsidR="002527D7" w:rsidRPr="00655A1C" w:rsidRDefault="002527D7" w:rsidP="002527D7">
      <w:pPr>
        <w:pStyle w:val="ListParagraph"/>
        <w:tabs>
          <w:tab w:val="left" w:pos="270"/>
        </w:tabs>
        <w:ind w:left="-180"/>
        <w:rPr>
          <w:rFonts w:ascii="Times New Roman" w:hAnsi="Times New Roman" w:cs="Times New Roman"/>
          <w:sz w:val="26"/>
          <w:szCs w:val="26"/>
          <w:lang w:val="vi-VN"/>
        </w:rPr>
      </w:pPr>
    </w:p>
    <w:p w14:paraId="59C37AE4" w14:textId="77777777" w:rsidR="002527D7" w:rsidRPr="00655A1C" w:rsidRDefault="002527D7" w:rsidP="002527D7">
      <w:pPr>
        <w:tabs>
          <w:tab w:val="left" w:pos="270"/>
        </w:tabs>
        <w:ind w:left="-630"/>
        <w:rPr>
          <w:rFonts w:ascii="Times New Roman" w:hAnsi="Times New Roman" w:cs="Times New Roman"/>
          <w:sz w:val="26"/>
          <w:szCs w:val="26"/>
          <w:lang w:val="vi-VN"/>
        </w:rPr>
      </w:pPr>
    </w:p>
    <w:p w14:paraId="089B99CB" w14:textId="5EA5C8D2" w:rsidR="00AC1458" w:rsidRPr="00655A1C" w:rsidRDefault="0098539C">
      <w:pPr>
        <w:pStyle w:val="ListParagraph"/>
        <w:numPr>
          <w:ilvl w:val="2"/>
          <w:numId w:val="11"/>
        </w:numPr>
        <w:tabs>
          <w:tab w:val="left" w:pos="270"/>
        </w:tabs>
        <w:outlineLvl w:val="2"/>
        <w:rPr>
          <w:rFonts w:ascii="Times New Roman" w:hAnsi="Times New Roman" w:cs="Times New Roman"/>
          <w:b/>
          <w:bCs/>
          <w:sz w:val="26"/>
          <w:szCs w:val="26"/>
          <w:lang w:val="vi-VN"/>
        </w:rPr>
      </w:pPr>
      <w:bookmarkStart w:id="183" w:name="_Toc118814417"/>
      <w:r w:rsidRPr="00655A1C">
        <w:rPr>
          <w:rFonts w:ascii="Times New Roman" w:hAnsi="Times New Roman" w:cs="Times New Roman"/>
          <w:b/>
          <w:bCs/>
          <w:sz w:val="26"/>
          <w:szCs w:val="26"/>
          <w:lang w:val="vi-VN"/>
        </w:rPr>
        <w:t>Bình luận</w:t>
      </w:r>
      <w:bookmarkEnd w:id="183"/>
    </w:p>
    <w:p w14:paraId="1427501E" w14:textId="702F0E18" w:rsidR="008C0758" w:rsidRPr="00655A1C" w:rsidRDefault="005857F2" w:rsidP="00D3622A">
      <w:pPr>
        <w:pStyle w:val="ListParagraph"/>
        <w:ind w:left="1080"/>
        <w:rPr>
          <w:ins w:id="184" w:author="{FAF42B9E-481B-46EF-8CFF-173665E78199}" w:date="2022-05-24T14:35:00Z"/>
          <w:rFonts w:ascii="Times New Roman" w:hAnsi="Times New Roman" w:cs="Times New Roman"/>
          <w:sz w:val="26"/>
          <w:szCs w:val="26"/>
          <w:lang w:val="vi-VN"/>
        </w:rPr>
      </w:pPr>
      <w:r w:rsidRPr="00655A1C">
        <w:rPr>
          <w:rFonts w:ascii="Times New Roman" w:hAnsi="Times New Roman" w:cs="Times New Roman"/>
          <w:noProof/>
          <w:sz w:val="26"/>
          <w:szCs w:val="26"/>
        </w:rPr>
        <mc:AlternateContent>
          <mc:Choice Requires="wps">
            <w:drawing>
              <wp:anchor distT="0" distB="0" distL="114300" distR="114300" simplePos="0" relativeHeight="251658257" behindDoc="0" locked="0" layoutInCell="1" allowOverlap="1" wp14:anchorId="62450719" wp14:editId="28EA5E1C">
                <wp:simplePos x="0" y="0"/>
                <wp:positionH relativeFrom="column">
                  <wp:posOffset>3324314</wp:posOffset>
                </wp:positionH>
                <wp:positionV relativeFrom="paragraph">
                  <wp:posOffset>80425</wp:posOffset>
                </wp:positionV>
                <wp:extent cx="1251603" cy="921379"/>
                <wp:effectExtent l="38100" t="38100" r="43815" b="50800"/>
                <wp:wrapNone/>
                <wp:docPr id="33" name="Straight Arrow Connector 33"/>
                <wp:cNvGraphicFramePr/>
                <a:graphic xmlns:a="http://schemas.openxmlformats.org/drawingml/2006/main">
                  <a:graphicData uri="http://schemas.microsoft.com/office/word/2010/wordprocessingShape">
                    <wps:wsp>
                      <wps:cNvCnPr/>
                      <wps:spPr>
                        <a:xfrm>
                          <a:off x="0" y="0"/>
                          <a:ext cx="1251603" cy="921379"/>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29694" id="Straight Arrow Connector 33" o:spid="_x0000_s1026" type="#_x0000_t32" style="position:absolute;margin-left:261.75pt;margin-top:6.35pt;width:98.55pt;height:72.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" strokecolor="#00b050" strokeweight="6pt">
                <v:stroke endarrow="block" joinstyle="miter"/>
              </v:shape>
            </w:pict>
          </mc:Fallback>
        </mc:AlternateContent>
      </w:r>
    </w:p>
    <w:p w14:paraId="331B32BA" w14:textId="6412BD4C" w:rsidR="00B44CED" w:rsidRPr="00655A1C" w:rsidRDefault="006720EE" w:rsidP="00D3622A">
      <w:pPr>
        <w:pStyle w:val="ListParagraph"/>
        <w:ind w:left="1080"/>
        <w:rPr>
          <w:rFonts w:ascii="Times New Roman" w:hAnsi="Times New Roman" w:cs="Times New Roman"/>
          <w:sz w:val="26"/>
          <w:szCs w:val="26"/>
          <w:lang w:val="vi-VN"/>
        </w:rPr>
      </w:pPr>
      <w:r w:rsidRPr="00655A1C">
        <w:rPr>
          <w:rFonts w:ascii="Times New Roman" w:hAnsi="Times New Roman" w:cs="Times New Roman"/>
          <w:noProof/>
          <w:sz w:val="26"/>
          <w:szCs w:val="26"/>
        </w:rPr>
        <mc:AlternateContent>
          <mc:Choice Requires="wps">
            <w:drawing>
              <wp:anchor distT="0" distB="0" distL="114300" distR="114300" simplePos="0" relativeHeight="251658299" behindDoc="1" locked="0" layoutInCell="1" allowOverlap="1" wp14:anchorId="3DF4E699" wp14:editId="1B214632">
                <wp:simplePos x="0" y="0"/>
                <wp:positionH relativeFrom="column">
                  <wp:posOffset>76200</wp:posOffset>
                </wp:positionH>
                <wp:positionV relativeFrom="paragraph">
                  <wp:posOffset>3462020</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0E348E" w14:textId="68F3EC60" w:rsidR="006720EE" w:rsidRPr="006720EE" w:rsidRDefault="006720EE" w:rsidP="006720EE">
                            <w:pPr>
                              <w:pStyle w:val="Caption"/>
                              <w:jc w:val="center"/>
                              <w:rPr>
                                <w:rFonts w:ascii="Times New Roman" w:hAnsi="Times New Roman" w:cs="Times New Roman"/>
                                <w:b/>
                                <w:bCs/>
                                <w:i w:val="0"/>
                                <w:iCs w:val="0"/>
                                <w:noProof/>
                                <w:color w:val="auto"/>
                                <w:sz w:val="26"/>
                                <w:szCs w:val="26"/>
                                <w:lang w:val="vi-VN"/>
                              </w:rPr>
                            </w:pPr>
                            <w:bookmarkStart w:id="185" w:name="_Toc104330891"/>
                            <w:bookmarkStart w:id="186" w:name="_Toc104331065"/>
                            <w:bookmarkStart w:id="187" w:name="_Toc118733909"/>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47:</w:t>
                            </w:r>
                            <w:r w:rsidRPr="006720EE">
                              <w:rPr>
                                <w:rFonts w:ascii="Times New Roman" w:hAnsi="Times New Roman" w:cs="Times New Roman"/>
                                <w:b/>
                                <w:bCs/>
                                <w:i w:val="0"/>
                                <w:iCs w:val="0"/>
                                <w:color w:val="auto"/>
                                <w:sz w:val="26"/>
                                <w:szCs w:val="26"/>
                                <w:lang w:val="vi-VN"/>
                              </w:rPr>
                              <w:t xml:space="preserve"> Bình luận</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E699" id="Text Box 62" o:spid="_x0000_s1042" type="#_x0000_t202" style="position:absolute;left:0;text-align:left;margin-left:6pt;margin-top:272.6pt;width:468pt;height:.05pt;z-index:-2516581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" stroked="f">
                <v:textbox style="mso-fit-shape-to-text:t" inset="0,0,0,0">
                  <w:txbxContent>
                    <w:p w14:paraId="640E348E" w14:textId="68F3EC60" w:rsidR="006720EE" w:rsidRPr="006720EE" w:rsidRDefault="006720EE" w:rsidP="006720EE">
                      <w:pPr>
                        <w:pStyle w:val="Caption"/>
                        <w:jc w:val="center"/>
                        <w:rPr>
                          <w:rFonts w:ascii="Times New Roman" w:hAnsi="Times New Roman" w:cs="Times New Roman"/>
                          <w:b/>
                          <w:bCs/>
                          <w:i w:val="0"/>
                          <w:iCs w:val="0"/>
                          <w:noProof/>
                          <w:color w:val="auto"/>
                          <w:sz w:val="26"/>
                          <w:szCs w:val="26"/>
                          <w:lang w:val="vi-VN"/>
                        </w:rPr>
                      </w:pPr>
                      <w:bookmarkStart w:id="188" w:name="_Toc104330891"/>
                      <w:bookmarkStart w:id="189" w:name="_Toc104331065"/>
                      <w:bookmarkStart w:id="190" w:name="_Toc118733909"/>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47:</w:t>
                      </w:r>
                      <w:r w:rsidRPr="006720EE">
                        <w:rPr>
                          <w:rFonts w:ascii="Times New Roman" w:hAnsi="Times New Roman" w:cs="Times New Roman"/>
                          <w:b/>
                          <w:bCs/>
                          <w:i w:val="0"/>
                          <w:iCs w:val="0"/>
                          <w:color w:val="auto"/>
                          <w:sz w:val="26"/>
                          <w:szCs w:val="26"/>
                          <w:lang w:val="vi-VN"/>
                        </w:rPr>
                        <w:t xml:space="preserve"> Bình luận</w:t>
                      </w:r>
                      <w:bookmarkEnd w:id="188"/>
                      <w:bookmarkEnd w:id="189"/>
                      <w:bookmarkEnd w:id="190"/>
                    </w:p>
                  </w:txbxContent>
                </v:textbox>
                <w10:wrap type="tight"/>
              </v:shape>
            </w:pict>
          </mc:Fallback>
        </mc:AlternateContent>
      </w:r>
      <w:r w:rsidR="0009799E" w:rsidRPr="00655A1C">
        <w:rPr>
          <w:rFonts w:ascii="Times New Roman" w:hAnsi="Times New Roman" w:cs="Times New Roman"/>
          <w:noProof/>
          <w:sz w:val="26"/>
          <w:szCs w:val="26"/>
        </w:rPr>
        <w:drawing>
          <wp:anchor distT="0" distB="0" distL="114300" distR="114300" simplePos="0" relativeHeight="251658244" behindDoc="1" locked="0" layoutInCell="1" allowOverlap="1" wp14:anchorId="2288A14E" wp14:editId="3E992F7B">
            <wp:simplePos x="0" y="0"/>
            <wp:positionH relativeFrom="margin">
              <wp:posOffset>76200</wp:posOffset>
            </wp:positionH>
            <wp:positionV relativeFrom="paragraph">
              <wp:posOffset>347345</wp:posOffset>
            </wp:positionV>
            <wp:extent cx="5943600" cy="3057525"/>
            <wp:effectExtent l="152400" t="152400" r="361950" b="371475"/>
            <wp:wrapTight wrapText="bothSides">
              <wp:wrapPolygon edited="0">
                <wp:start x="277" y="-1077"/>
                <wp:lineTo x="-554" y="-807"/>
                <wp:lineTo x="-554" y="22206"/>
                <wp:lineTo x="-346" y="22879"/>
                <wp:lineTo x="623" y="23821"/>
                <wp:lineTo x="692" y="24090"/>
                <wp:lineTo x="21600" y="24090"/>
                <wp:lineTo x="21669" y="23821"/>
                <wp:lineTo x="22569" y="22879"/>
                <wp:lineTo x="22846" y="20860"/>
                <wp:lineTo x="22846" y="1346"/>
                <wp:lineTo x="22015" y="-673"/>
                <wp:lineTo x="21946" y="-1077"/>
                <wp:lineTo x="277" y="-1077"/>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0575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7726B71" w14:textId="77777777" w:rsidR="00BF289F" w:rsidRPr="00655A1C" w:rsidRDefault="00BF289F" w:rsidP="00D3622A">
      <w:pPr>
        <w:pStyle w:val="ListParagraph"/>
        <w:ind w:left="1080"/>
        <w:rPr>
          <w:rFonts w:ascii="Times New Roman" w:hAnsi="Times New Roman" w:cs="Times New Roman"/>
          <w:sz w:val="26"/>
          <w:szCs w:val="26"/>
          <w:lang w:val="vi-VN"/>
        </w:rPr>
      </w:pPr>
    </w:p>
    <w:p w14:paraId="7AE0E20C" w14:textId="77777777" w:rsidR="00C3501D" w:rsidRPr="00655A1C" w:rsidRDefault="00C3501D" w:rsidP="00915885">
      <w:pPr>
        <w:pStyle w:val="ListParagraph"/>
        <w:ind w:left="1080"/>
        <w:rPr>
          <w:rFonts w:ascii="Times New Roman" w:hAnsi="Times New Roman" w:cs="Times New Roman"/>
          <w:sz w:val="26"/>
          <w:szCs w:val="26"/>
          <w:lang w:val="vi-VN"/>
        </w:rPr>
      </w:pPr>
    </w:p>
    <w:p w14:paraId="400261D3" w14:textId="77777777" w:rsidR="00C3501D" w:rsidRPr="00655A1C" w:rsidRDefault="00C3501D" w:rsidP="00915885">
      <w:pPr>
        <w:pStyle w:val="ListParagraph"/>
        <w:ind w:left="1080"/>
        <w:rPr>
          <w:rFonts w:ascii="Times New Roman" w:hAnsi="Times New Roman" w:cs="Times New Roman"/>
          <w:sz w:val="26"/>
          <w:szCs w:val="26"/>
          <w:lang w:val="vi-VN"/>
        </w:rPr>
      </w:pPr>
    </w:p>
    <w:p w14:paraId="7398B6B7" w14:textId="6F5191DB" w:rsidR="00C3501D" w:rsidRPr="00655A1C" w:rsidRDefault="006720EE" w:rsidP="00C3501D">
      <w:pPr>
        <w:pStyle w:val="ListParagraph"/>
        <w:ind w:left="450"/>
        <w:rPr>
          <w:rFonts w:ascii="Times New Roman" w:hAnsi="Times New Roman" w:cs="Times New Roman"/>
          <w:sz w:val="26"/>
          <w:szCs w:val="26"/>
          <w:lang w:val="vi-VN"/>
        </w:rPr>
      </w:pPr>
      <w:r w:rsidRPr="00655A1C">
        <w:rPr>
          <w:rFonts w:ascii="Times New Roman" w:hAnsi="Times New Roman" w:cs="Times New Roman"/>
          <w:noProof/>
          <w:sz w:val="26"/>
          <w:szCs w:val="26"/>
        </w:rPr>
        <w:lastRenderedPageBreak/>
        <mc:AlternateContent>
          <mc:Choice Requires="wps">
            <w:drawing>
              <wp:anchor distT="0" distB="0" distL="114300" distR="114300" simplePos="0" relativeHeight="251658300" behindDoc="1" locked="0" layoutInCell="1" allowOverlap="1" wp14:anchorId="27556DE7" wp14:editId="583C9747">
                <wp:simplePos x="0" y="0"/>
                <wp:positionH relativeFrom="column">
                  <wp:posOffset>-762000</wp:posOffset>
                </wp:positionH>
                <wp:positionV relativeFrom="paragraph">
                  <wp:posOffset>3171825</wp:posOffset>
                </wp:positionV>
                <wp:extent cx="73660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366000" cy="635"/>
                        </a:xfrm>
                        <a:prstGeom prst="rect">
                          <a:avLst/>
                        </a:prstGeom>
                        <a:solidFill>
                          <a:prstClr val="white"/>
                        </a:solidFill>
                        <a:ln>
                          <a:noFill/>
                        </a:ln>
                      </wps:spPr>
                      <wps:txbx>
                        <w:txbxContent>
                          <w:p w14:paraId="070EFCC8" w14:textId="38841051" w:rsidR="006720EE" w:rsidRPr="006720EE" w:rsidRDefault="006720EE" w:rsidP="006720EE">
                            <w:pPr>
                              <w:pStyle w:val="Caption"/>
                              <w:jc w:val="center"/>
                              <w:rPr>
                                <w:rFonts w:ascii="Times New Roman" w:hAnsi="Times New Roman" w:cs="Times New Roman"/>
                                <w:b/>
                                <w:bCs/>
                                <w:i w:val="0"/>
                                <w:iCs w:val="0"/>
                                <w:noProof/>
                                <w:color w:val="auto"/>
                                <w:sz w:val="26"/>
                                <w:szCs w:val="26"/>
                                <w:lang w:val="vi-VN"/>
                              </w:rPr>
                            </w:pPr>
                            <w:bookmarkStart w:id="191" w:name="_Toc104330892"/>
                            <w:bookmarkStart w:id="192" w:name="_Toc104331066"/>
                            <w:bookmarkStart w:id="193" w:name="_Toc118733910"/>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48:</w:t>
                            </w:r>
                            <w:r w:rsidRPr="006720EE">
                              <w:rPr>
                                <w:rFonts w:ascii="Times New Roman" w:hAnsi="Times New Roman" w:cs="Times New Roman"/>
                                <w:b/>
                                <w:bCs/>
                                <w:i w:val="0"/>
                                <w:iCs w:val="0"/>
                                <w:color w:val="auto"/>
                                <w:sz w:val="26"/>
                                <w:szCs w:val="26"/>
                                <w:lang w:val="vi-VN"/>
                              </w:rPr>
                              <w:t xml:space="preserve"> Đề xuất sản phẩm</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56DE7" id="Text Box 63" o:spid="_x0000_s1043" type="#_x0000_t202" style="position:absolute;left:0;text-align:left;margin-left:-60pt;margin-top:249.75pt;width:580pt;height:.05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YjGgIAAEAEAAAOAAAAZHJzL2Uyb0RvYy54bWysU8Fu2zAMvQ/YPwi6L3ZaLB2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s1meU0hSbHb7M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" stroked="f">
                <v:textbox style="mso-fit-shape-to-text:t" inset="0,0,0,0">
                  <w:txbxContent>
                    <w:p w14:paraId="070EFCC8" w14:textId="38841051" w:rsidR="006720EE" w:rsidRPr="006720EE" w:rsidRDefault="006720EE" w:rsidP="006720EE">
                      <w:pPr>
                        <w:pStyle w:val="Caption"/>
                        <w:jc w:val="center"/>
                        <w:rPr>
                          <w:rFonts w:ascii="Times New Roman" w:hAnsi="Times New Roman" w:cs="Times New Roman"/>
                          <w:b/>
                          <w:bCs/>
                          <w:i w:val="0"/>
                          <w:iCs w:val="0"/>
                          <w:noProof/>
                          <w:color w:val="auto"/>
                          <w:sz w:val="26"/>
                          <w:szCs w:val="26"/>
                          <w:lang w:val="vi-VN"/>
                        </w:rPr>
                      </w:pPr>
                      <w:bookmarkStart w:id="194" w:name="_Toc104330892"/>
                      <w:bookmarkStart w:id="195" w:name="_Toc104331066"/>
                      <w:bookmarkStart w:id="196" w:name="_Toc118733910"/>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48:</w:t>
                      </w:r>
                      <w:r w:rsidRPr="006720EE">
                        <w:rPr>
                          <w:rFonts w:ascii="Times New Roman" w:hAnsi="Times New Roman" w:cs="Times New Roman"/>
                          <w:b/>
                          <w:bCs/>
                          <w:i w:val="0"/>
                          <w:iCs w:val="0"/>
                          <w:color w:val="auto"/>
                          <w:sz w:val="26"/>
                          <w:szCs w:val="26"/>
                          <w:lang w:val="vi-VN"/>
                        </w:rPr>
                        <w:t xml:space="preserve"> Đề xuất sản phẩm</w:t>
                      </w:r>
                      <w:bookmarkEnd w:id="194"/>
                      <w:bookmarkEnd w:id="195"/>
                      <w:bookmarkEnd w:id="196"/>
                    </w:p>
                  </w:txbxContent>
                </v:textbox>
                <w10:wrap type="tight"/>
              </v:shape>
            </w:pict>
          </mc:Fallback>
        </mc:AlternateContent>
      </w:r>
      <w:r w:rsidR="0009799E" w:rsidRPr="00655A1C">
        <w:rPr>
          <w:rFonts w:ascii="Times New Roman" w:hAnsi="Times New Roman" w:cs="Times New Roman"/>
          <w:b/>
          <w:bCs/>
          <w:noProof/>
          <w:sz w:val="26"/>
          <w:szCs w:val="26"/>
          <w:lang w:val="vi-VN"/>
        </w:rPr>
        <w:drawing>
          <wp:anchor distT="0" distB="0" distL="114300" distR="114300" simplePos="0" relativeHeight="251658245" behindDoc="1" locked="0" layoutInCell="1" allowOverlap="1" wp14:anchorId="293115D8" wp14:editId="1D922E4E">
            <wp:simplePos x="0" y="0"/>
            <wp:positionH relativeFrom="page">
              <wp:align>left</wp:align>
            </wp:positionH>
            <wp:positionV relativeFrom="paragraph">
              <wp:posOffset>593856</wp:posOffset>
            </wp:positionV>
            <wp:extent cx="7366000" cy="2520950"/>
            <wp:effectExtent l="152400" t="152400" r="368300" b="355600"/>
            <wp:wrapTight wrapText="bothSides">
              <wp:wrapPolygon edited="0">
                <wp:start x="223" y="-1306"/>
                <wp:lineTo x="-447" y="-979"/>
                <wp:lineTo x="-391" y="22688"/>
                <wp:lineTo x="503" y="24157"/>
                <wp:lineTo x="559" y="24484"/>
                <wp:lineTo x="21619" y="24484"/>
                <wp:lineTo x="21674" y="24157"/>
                <wp:lineTo x="22512" y="22688"/>
                <wp:lineTo x="22624" y="19913"/>
                <wp:lineTo x="22624" y="1632"/>
                <wp:lineTo x="21954" y="-816"/>
                <wp:lineTo x="21898" y="-1306"/>
                <wp:lineTo x="223" y="-1306"/>
              </wp:wrapPolygon>
            </wp:wrapTight>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7366000" cy="2520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B2BB94" w14:textId="022B50FE" w:rsidR="009A5561" w:rsidRPr="00655A1C" w:rsidRDefault="00C3501D">
      <w:pPr>
        <w:pStyle w:val="ListParagraph"/>
        <w:numPr>
          <w:ilvl w:val="2"/>
          <w:numId w:val="11"/>
        </w:numPr>
        <w:tabs>
          <w:tab w:val="left" w:pos="-180"/>
        </w:tabs>
        <w:outlineLvl w:val="2"/>
        <w:rPr>
          <w:rFonts w:ascii="Times New Roman" w:hAnsi="Times New Roman" w:cs="Times New Roman"/>
          <w:b/>
          <w:bCs/>
          <w:sz w:val="26"/>
          <w:szCs w:val="26"/>
          <w:lang w:val="vi-VN"/>
        </w:rPr>
      </w:pPr>
      <w:bookmarkStart w:id="197" w:name="_Toc118814418"/>
      <w:r w:rsidRPr="00655A1C">
        <w:rPr>
          <w:rFonts w:ascii="Times New Roman" w:hAnsi="Times New Roman" w:cs="Times New Roman"/>
          <w:b/>
          <w:bCs/>
          <w:sz w:val="26"/>
          <w:szCs w:val="26"/>
        </w:rPr>
        <w:t>Đề xuất sản phẩm</w:t>
      </w:r>
      <w:bookmarkEnd w:id="197"/>
    </w:p>
    <w:p w14:paraId="6291F327" w14:textId="76A8BADE" w:rsidR="002527D7" w:rsidRPr="00655A1C" w:rsidRDefault="002527D7" w:rsidP="0009799E">
      <w:pPr>
        <w:rPr>
          <w:rFonts w:ascii="Times New Roman" w:hAnsi="Times New Roman" w:cs="Times New Roman"/>
          <w:sz w:val="26"/>
          <w:szCs w:val="26"/>
          <w:lang w:val="vi-VN"/>
        </w:rPr>
      </w:pPr>
    </w:p>
    <w:p w14:paraId="63ABDBC3" w14:textId="77E50CA2" w:rsidR="00101A6D" w:rsidRPr="00655A1C" w:rsidRDefault="00B26C14" w:rsidP="003A539A">
      <w:pPr>
        <w:pStyle w:val="Heading3"/>
        <w:rPr>
          <w:rFonts w:ascii="Times New Roman" w:hAnsi="Times New Roman" w:cs="Times New Roman"/>
          <w:b/>
          <w:color w:val="auto"/>
          <w:sz w:val="26"/>
          <w:szCs w:val="26"/>
          <w:lang w:val="vi-VN"/>
        </w:rPr>
      </w:pPr>
      <w:bookmarkStart w:id="198" w:name="_Toc118814419"/>
      <w:r w:rsidRPr="00655A1C">
        <w:rPr>
          <w:rFonts w:ascii="Times New Roman" w:hAnsi="Times New Roman" w:cs="Times New Roman"/>
          <w:b/>
          <w:color w:val="auto"/>
          <w:sz w:val="26"/>
          <w:szCs w:val="26"/>
        </w:rPr>
        <w:t>3</w:t>
      </w:r>
      <w:r w:rsidR="00874752" w:rsidRPr="00655A1C">
        <w:rPr>
          <w:rFonts w:ascii="Times New Roman" w:hAnsi="Times New Roman" w:cs="Times New Roman"/>
          <w:noProof/>
          <w:color w:val="auto"/>
          <w:sz w:val="26"/>
          <w:szCs w:val="26"/>
        </w:rPr>
        <mc:AlternateContent>
          <mc:Choice Requires="wps">
            <w:drawing>
              <wp:anchor distT="0" distB="0" distL="114300" distR="114300" simplePos="0" relativeHeight="251658258" behindDoc="0" locked="0" layoutInCell="1" allowOverlap="1" wp14:anchorId="6CC00225" wp14:editId="75464A02">
                <wp:simplePos x="0" y="0"/>
                <wp:positionH relativeFrom="column">
                  <wp:posOffset>5434965</wp:posOffset>
                </wp:positionH>
                <wp:positionV relativeFrom="paragraph">
                  <wp:posOffset>2026161</wp:posOffset>
                </wp:positionV>
                <wp:extent cx="499739" cy="297463"/>
                <wp:effectExtent l="38100" t="38100" r="53340" b="45720"/>
                <wp:wrapNone/>
                <wp:docPr id="34" name="Straight Arrow Connector 34"/>
                <wp:cNvGraphicFramePr/>
                <a:graphic xmlns:a="http://schemas.openxmlformats.org/drawingml/2006/main">
                  <a:graphicData uri="http://schemas.microsoft.com/office/word/2010/wordprocessingShape">
                    <wps:wsp>
                      <wps:cNvCnPr/>
                      <wps:spPr>
                        <a:xfrm>
                          <a:off x="0" y="0"/>
                          <a:ext cx="499739" cy="297463"/>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E6B97" id="Straight Arrow Connector 34" o:spid="_x0000_s1026" type="#_x0000_t32" style="position:absolute;margin-left:427.95pt;margin-top:159.55pt;width:39.35pt;height:23.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" strokecolor="#00b050" strokeweight="6pt">
                <v:stroke endarrow="block" joinstyle="miter"/>
              </v:shape>
            </w:pict>
          </mc:Fallback>
        </mc:AlternateContent>
      </w:r>
      <w:r w:rsidR="006720EE" w:rsidRPr="00655A1C">
        <w:rPr>
          <w:rFonts w:ascii="Times New Roman" w:hAnsi="Times New Roman" w:cs="Times New Roman"/>
          <w:noProof/>
          <w:sz w:val="26"/>
          <w:szCs w:val="26"/>
        </w:rPr>
        <mc:AlternateContent>
          <mc:Choice Requires="wps">
            <w:drawing>
              <wp:anchor distT="0" distB="0" distL="114300" distR="114300" simplePos="0" relativeHeight="251658301" behindDoc="1" locked="0" layoutInCell="1" allowOverlap="1" wp14:anchorId="2922A561" wp14:editId="2340A218">
                <wp:simplePos x="0" y="0"/>
                <wp:positionH relativeFrom="column">
                  <wp:posOffset>-391795</wp:posOffset>
                </wp:positionH>
                <wp:positionV relativeFrom="paragraph">
                  <wp:posOffset>3235325</wp:posOffset>
                </wp:positionV>
                <wp:extent cx="678434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wps:spPr>
                      <wps:txbx>
                        <w:txbxContent>
                          <w:p w14:paraId="738CFE23" w14:textId="5153521E"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199" w:name="_Toc104330893"/>
                            <w:bookmarkStart w:id="200" w:name="_Toc104331067"/>
                            <w:bookmarkStart w:id="201" w:name="_Toc118733911"/>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50:</w:t>
                            </w:r>
                            <w:r w:rsidRPr="006720EE">
                              <w:rPr>
                                <w:rFonts w:ascii="Times New Roman" w:hAnsi="Times New Roman" w:cs="Times New Roman"/>
                                <w:b/>
                                <w:bCs/>
                                <w:i w:val="0"/>
                                <w:iCs w:val="0"/>
                                <w:color w:val="auto"/>
                                <w:sz w:val="26"/>
                                <w:szCs w:val="26"/>
                                <w:lang w:val="vi-VN"/>
                              </w:rPr>
                              <w:t xml:space="preserve"> Nút trở về đầu trang</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2A561" id="Text Box 64" o:spid="_x0000_s1044" type="#_x0000_t202" style="position:absolute;margin-left:-30.85pt;margin-top:254.75pt;width:534.2pt;height:.05pt;z-index:-25165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2o5GgIAAEAEAAAOAAAAZHJzL2Uyb0RvYy54bWysU8Fu2zAMvQ/YPwi6L07aLgu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4/ze5u7ygkKTa9/Rh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" stroked="f">
                <v:textbox style="mso-fit-shape-to-text:t" inset="0,0,0,0">
                  <w:txbxContent>
                    <w:p w14:paraId="738CFE23" w14:textId="5153521E" w:rsidR="006720EE" w:rsidRPr="006720EE" w:rsidRDefault="006720EE" w:rsidP="006720EE">
                      <w:pPr>
                        <w:pStyle w:val="Caption"/>
                        <w:jc w:val="center"/>
                        <w:rPr>
                          <w:rFonts w:ascii="Times New Roman" w:hAnsi="Times New Roman" w:cs="Times New Roman"/>
                          <w:b/>
                          <w:bCs/>
                          <w:i w:val="0"/>
                          <w:iCs w:val="0"/>
                          <w:color w:val="auto"/>
                          <w:sz w:val="26"/>
                          <w:szCs w:val="26"/>
                          <w:lang w:val="vi-VN"/>
                        </w:rPr>
                      </w:pPr>
                      <w:bookmarkStart w:id="202" w:name="_Toc104330893"/>
                      <w:bookmarkStart w:id="203" w:name="_Toc104331067"/>
                      <w:bookmarkStart w:id="204" w:name="_Toc118733911"/>
                      <w:r w:rsidRPr="006720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50:</w:t>
                      </w:r>
                      <w:r w:rsidRPr="006720EE">
                        <w:rPr>
                          <w:rFonts w:ascii="Times New Roman" w:hAnsi="Times New Roman" w:cs="Times New Roman"/>
                          <w:b/>
                          <w:bCs/>
                          <w:i w:val="0"/>
                          <w:iCs w:val="0"/>
                          <w:color w:val="auto"/>
                          <w:sz w:val="26"/>
                          <w:szCs w:val="26"/>
                          <w:lang w:val="vi-VN"/>
                        </w:rPr>
                        <w:t xml:space="preserve"> Nút trở về đầu trang</w:t>
                      </w:r>
                      <w:bookmarkEnd w:id="202"/>
                      <w:bookmarkEnd w:id="203"/>
                      <w:bookmarkEnd w:id="204"/>
                    </w:p>
                  </w:txbxContent>
                </v:textbox>
                <w10:wrap type="tight"/>
              </v:shape>
            </w:pict>
          </mc:Fallback>
        </mc:AlternateContent>
      </w:r>
      <w:r w:rsidR="0009799E" w:rsidRPr="00655A1C">
        <w:rPr>
          <w:rFonts w:ascii="Times New Roman" w:hAnsi="Times New Roman" w:cs="Times New Roman"/>
          <w:noProof/>
          <w:color w:val="auto"/>
          <w:sz w:val="26"/>
          <w:szCs w:val="26"/>
          <w:lang w:val="vi-VN"/>
        </w:rPr>
        <w:drawing>
          <wp:anchor distT="0" distB="0" distL="114300" distR="114300" simplePos="0" relativeHeight="251658246" behindDoc="1" locked="0" layoutInCell="1" allowOverlap="1" wp14:anchorId="2B7E8724" wp14:editId="524BFF72">
            <wp:simplePos x="0" y="0"/>
            <wp:positionH relativeFrom="margin">
              <wp:posOffset>-391795</wp:posOffset>
            </wp:positionH>
            <wp:positionV relativeFrom="paragraph">
              <wp:posOffset>434340</wp:posOffset>
            </wp:positionV>
            <wp:extent cx="6784340" cy="2743835"/>
            <wp:effectExtent l="152400" t="152400" r="359410" b="361315"/>
            <wp:wrapTight wrapText="bothSides">
              <wp:wrapPolygon edited="0">
                <wp:start x="243" y="-1200"/>
                <wp:lineTo x="-485" y="-900"/>
                <wp:lineTo x="-485" y="22195"/>
                <wp:lineTo x="-243" y="23095"/>
                <wp:lineTo x="546" y="23994"/>
                <wp:lineTo x="607" y="24294"/>
                <wp:lineTo x="21592" y="24294"/>
                <wp:lineTo x="21653" y="23994"/>
                <wp:lineTo x="22441" y="23095"/>
                <wp:lineTo x="22684" y="20695"/>
                <wp:lineTo x="22684" y="1500"/>
                <wp:lineTo x="21956" y="-750"/>
                <wp:lineTo x="21895" y="-1200"/>
                <wp:lineTo x="243" y="-120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784340" cy="27438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Pr="00655A1C">
        <w:rPr>
          <w:rFonts w:ascii="Times New Roman" w:hAnsi="Times New Roman" w:cs="Times New Roman"/>
          <w:b/>
          <w:color w:val="auto"/>
          <w:sz w:val="26"/>
          <w:szCs w:val="26"/>
          <w:lang w:val="vi-VN"/>
        </w:rPr>
        <w:t xml:space="preserve">.2.1. </w:t>
      </w:r>
      <w:r w:rsidR="00C3501D" w:rsidRPr="00655A1C">
        <w:rPr>
          <w:rFonts w:ascii="Times New Roman" w:hAnsi="Times New Roman" w:cs="Times New Roman"/>
          <w:b/>
          <w:color w:val="auto"/>
          <w:sz w:val="26"/>
          <w:szCs w:val="26"/>
        </w:rPr>
        <w:t>Nút trở về đầu trang</w:t>
      </w:r>
      <w:bookmarkEnd w:id="198"/>
    </w:p>
    <w:p w14:paraId="02D18264" w14:textId="77777777" w:rsidR="006752FA" w:rsidRPr="00655A1C" w:rsidRDefault="006752FA" w:rsidP="0009799E">
      <w:pPr>
        <w:rPr>
          <w:rFonts w:ascii="Times New Roman" w:hAnsi="Times New Roman" w:cs="Times New Roman"/>
          <w:sz w:val="26"/>
          <w:szCs w:val="26"/>
          <w:lang w:val="vi-VN"/>
        </w:rPr>
      </w:pPr>
    </w:p>
    <w:p w14:paraId="554BE5F9" w14:textId="3315250B" w:rsidR="005938B0" w:rsidRPr="00655A1C" w:rsidRDefault="005938B0" w:rsidP="00915885">
      <w:pPr>
        <w:pStyle w:val="ListParagraph"/>
        <w:ind w:left="1080"/>
        <w:rPr>
          <w:rFonts w:ascii="Times New Roman" w:hAnsi="Times New Roman" w:cs="Times New Roman"/>
          <w:sz w:val="26"/>
          <w:szCs w:val="26"/>
          <w:lang w:val="vi-VN"/>
        </w:rPr>
      </w:pPr>
    </w:p>
    <w:p w14:paraId="0B51C162" w14:textId="04B102B1" w:rsidR="005F5F34" w:rsidRPr="00655A1C" w:rsidRDefault="00B26C14" w:rsidP="003A539A">
      <w:pPr>
        <w:pStyle w:val="Heading3"/>
        <w:rPr>
          <w:rFonts w:ascii="Times New Roman" w:hAnsi="Times New Roman" w:cs="Times New Roman"/>
          <w:b/>
          <w:color w:val="auto"/>
          <w:sz w:val="26"/>
          <w:szCs w:val="26"/>
          <w:lang w:val="vi-VN"/>
        </w:rPr>
      </w:pPr>
      <w:bookmarkStart w:id="205" w:name="_Toc118814420"/>
      <w:r w:rsidRPr="00655A1C">
        <w:rPr>
          <w:rFonts w:ascii="Times New Roman" w:hAnsi="Times New Roman" w:cs="Times New Roman"/>
          <w:b/>
          <w:color w:val="auto"/>
          <w:sz w:val="26"/>
          <w:szCs w:val="26"/>
        </w:rPr>
        <w:lastRenderedPageBreak/>
        <w:t>3</w:t>
      </w:r>
      <w:r w:rsidR="0009799E" w:rsidRPr="00655A1C">
        <w:rPr>
          <w:rFonts w:ascii="Times New Roman" w:hAnsi="Times New Roman" w:cs="Times New Roman"/>
          <w:noProof/>
          <w:color w:val="auto"/>
          <w:sz w:val="26"/>
          <w:szCs w:val="26"/>
        </w:rPr>
        <mc:AlternateContent>
          <mc:Choice Requires="wps">
            <w:drawing>
              <wp:anchor distT="0" distB="0" distL="114300" distR="114300" simplePos="0" relativeHeight="251658259" behindDoc="0" locked="0" layoutInCell="1" allowOverlap="1" wp14:anchorId="6636C18B" wp14:editId="3A2F7E7D">
                <wp:simplePos x="0" y="0"/>
                <wp:positionH relativeFrom="column">
                  <wp:posOffset>3326067</wp:posOffset>
                </wp:positionH>
                <wp:positionV relativeFrom="paragraph">
                  <wp:posOffset>2027634</wp:posOffset>
                </wp:positionV>
                <wp:extent cx="654477" cy="712708"/>
                <wp:effectExtent l="38100" t="38100" r="12700" b="49530"/>
                <wp:wrapNone/>
                <wp:docPr id="35" name="Straight Arrow Connector 35"/>
                <wp:cNvGraphicFramePr/>
                <a:graphic xmlns:a="http://schemas.openxmlformats.org/drawingml/2006/main">
                  <a:graphicData uri="http://schemas.microsoft.com/office/word/2010/wordprocessingShape">
                    <wps:wsp>
                      <wps:cNvCnPr/>
                      <wps:spPr>
                        <a:xfrm flipH="1">
                          <a:off x="0" y="0"/>
                          <a:ext cx="654477" cy="712708"/>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0D5E0" id="Straight Arrow Connector 35" o:spid="_x0000_s1026" type="#_x0000_t32" style="position:absolute;margin-left:261.9pt;margin-top:159.65pt;width:51.55pt;height:56.1pt;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" strokecolor="#00b050" strokeweight="6pt">
                <v:stroke endarrow="block" joinstyle="miter"/>
              </v:shape>
            </w:pict>
          </mc:Fallback>
        </mc:AlternateContent>
      </w:r>
      <w:r w:rsidR="006720EE" w:rsidRPr="00655A1C">
        <w:rPr>
          <w:rFonts w:ascii="Times New Roman" w:hAnsi="Times New Roman" w:cs="Times New Roman"/>
          <w:noProof/>
          <w:sz w:val="26"/>
          <w:szCs w:val="26"/>
        </w:rPr>
        <mc:AlternateContent>
          <mc:Choice Requires="wps">
            <w:drawing>
              <wp:anchor distT="0" distB="0" distL="114300" distR="114300" simplePos="0" relativeHeight="251658302" behindDoc="1" locked="0" layoutInCell="1" allowOverlap="1" wp14:anchorId="15C0E445" wp14:editId="2D423FDB">
                <wp:simplePos x="0" y="0"/>
                <wp:positionH relativeFrom="column">
                  <wp:posOffset>43815</wp:posOffset>
                </wp:positionH>
                <wp:positionV relativeFrom="paragraph">
                  <wp:posOffset>3550285</wp:posOffset>
                </wp:positionV>
                <wp:extent cx="59436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B6B34C" w14:textId="0A3774B7" w:rsidR="006720EE" w:rsidRPr="00210CB0" w:rsidRDefault="006720EE" w:rsidP="00210CB0">
                            <w:pPr>
                              <w:pStyle w:val="Caption"/>
                              <w:jc w:val="center"/>
                              <w:rPr>
                                <w:rFonts w:ascii="Times New Roman" w:hAnsi="Times New Roman" w:cs="Times New Roman"/>
                                <w:b/>
                                <w:bCs/>
                                <w:i w:val="0"/>
                                <w:iCs w:val="0"/>
                                <w:color w:val="auto"/>
                                <w:sz w:val="26"/>
                                <w:szCs w:val="26"/>
                                <w:lang w:val="vi-VN"/>
                              </w:rPr>
                            </w:pPr>
                            <w:bookmarkStart w:id="206" w:name="_Toc104330894"/>
                            <w:bookmarkStart w:id="207" w:name="_Toc104331068"/>
                            <w:bookmarkStart w:id="208" w:name="_Toc118733912"/>
                            <w:r w:rsidRPr="00210CB0">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49:</w:t>
                            </w:r>
                            <w:r w:rsidRPr="00210CB0">
                              <w:rPr>
                                <w:rFonts w:ascii="Times New Roman" w:hAnsi="Times New Roman" w:cs="Times New Roman"/>
                                <w:b/>
                                <w:bCs/>
                                <w:i w:val="0"/>
                                <w:iCs w:val="0"/>
                                <w:color w:val="auto"/>
                                <w:sz w:val="26"/>
                                <w:szCs w:val="26"/>
                                <w:lang w:val="vi-VN"/>
                              </w:rPr>
                              <w:t xml:space="preserve"> Thêm sản phẩm vào </w:t>
                            </w:r>
                            <w:r w:rsidR="00210CB0" w:rsidRPr="00210CB0">
                              <w:rPr>
                                <w:rFonts w:ascii="Times New Roman" w:hAnsi="Times New Roman" w:cs="Times New Roman"/>
                                <w:b/>
                                <w:bCs/>
                                <w:i w:val="0"/>
                                <w:iCs w:val="0"/>
                                <w:color w:val="auto"/>
                                <w:sz w:val="26"/>
                                <w:szCs w:val="26"/>
                                <w:lang w:val="vi-VN"/>
                              </w:rPr>
                              <w:t>yêu thích</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E445" id="Text Box 65" o:spid="_x0000_s1045" type="#_x0000_t202" style="position:absolute;margin-left:3.45pt;margin-top:279.55pt;width:468pt;height:.05pt;z-index:-2516581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" stroked="f">
                <v:textbox style="mso-fit-shape-to-text:t" inset="0,0,0,0">
                  <w:txbxContent>
                    <w:p w14:paraId="15B6B34C" w14:textId="0A3774B7" w:rsidR="006720EE" w:rsidRPr="00210CB0" w:rsidRDefault="006720EE" w:rsidP="00210CB0">
                      <w:pPr>
                        <w:pStyle w:val="Caption"/>
                        <w:jc w:val="center"/>
                        <w:rPr>
                          <w:rFonts w:ascii="Times New Roman" w:hAnsi="Times New Roman" w:cs="Times New Roman"/>
                          <w:b/>
                          <w:bCs/>
                          <w:i w:val="0"/>
                          <w:iCs w:val="0"/>
                          <w:color w:val="auto"/>
                          <w:sz w:val="26"/>
                          <w:szCs w:val="26"/>
                          <w:lang w:val="vi-VN"/>
                        </w:rPr>
                      </w:pPr>
                      <w:bookmarkStart w:id="209" w:name="_Toc104330894"/>
                      <w:bookmarkStart w:id="210" w:name="_Toc104331068"/>
                      <w:bookmarkStart w:id="211" w:name="_Toc118733912"/>
                      <w:r w:rsidRPr="00210CB0">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49:</w:t>
                      </w:r>
                      <w:r w:rsidRPr="00210CB0">
                        <w:rPr>
                          <w:rFonts w:ascii="Times New Roman" w:hAnsi="Times New Roman" w:cs="Times New Roman"/>
                          <w:b/>
                          <w:bCs/>
                          <w:i w:val="0"/>
                          <w:iCs w:val="0"/>
                          <w:color w:val="auto"/>
                          <w:sz w:val="26"/>
                          <w:szCs w:val="26"/>
                          <w:lang w:val="vi-VN"/>
                        </w:rPr>
                        <w:t xml:space="preserve"> Thêm sản phẩm vào </w:t>
                      </w:r>
                      <w:r w:rsidR="00210CB0" w:rsidRPr="00210CB0">
                        <w:rPr>
                          <w:rFonts w:ascii="Times New Roman" w:hAnsi="Times New Roman" w:cs="Times New Roman"/>
                          <w:b/>
                          <w:bCs/>
                          <w:i w:val="0"/>
                          <w:iCs w:val="0"/>
                          <w:color w:val="auto"/>
                          <w:sz w:val="26"/>
                          <w:szCs w:val="26"/>
                          <w:lang w:val="vi-VN"/>
                        </w:rPr>
                        <w:t>yêu thích</w:t>
                      </w:r>
                      <w:bookmarkEnd w:id="209"/>
                      <w:bookmarkEnd w:id="210"/>
                      <w:bookmarkEnd w:id="211"/>
                    </w:p>
                  </w:txbxContent>
                </v:textbox>
                <w10:wrap type="tight"/>
              </v:shape>
            </w:pict>
          </mc:Fallback>
        </mc:AlternateContent>
      </w:r>
      <w:r w:rsidR="0009799E" w:rsidRPr="00655A1C">
        <w:rPr>
          <w:rFonts w:ascii="Times New Roman" w:hAnsi="Times New Roman" w:cs="Times New Roman"/>
          <w:noProof/>
          <w:color w:val="auto"/>
          <w:sz w:val="26"/>
          <w:szCs w:val="26"/>
          <w:lang w:val="vi-VN"/>
        </w:rPr>
        <w:drawing>
          <wp:anchor distT="0" distB="0" distL="114300" distR="114300" simplePos="0" relativeHeight="251658247" behindDoc="1" locked="0" layoutInCell="1" allowOverlap="1" wp14:anchorId="332FC491" wp14:editId="2212D76C">
            <wp:simplePos x="0" y="0"/>
            <wp:positionH relativeFrom="margin">
              <wp:posOffset>44199</wp:posOffset>
            </wp:positionH>
            <wp:positionV relativeFrom="paragraph">
              <wp:posOffset>472193</wp:posOffset>
            </wp:positionV>
            <wp:extent cx="5943600" cy="3021330"/>
            <wp:effectExtent l="152400" t="152400" r="361950" b="369570"/>
            <wp:wrapTight wrapText="bothSides">
              <wp:wrapPolygon edited="0">
                <wp:start x="277" y="-1090"/>
                <wp:lineTo x="-554" y="-817"/>
                <wp:lineTo x="-554" y="22199"/>
                <wp:lineTo x="-208" y="23153"/>
                <wp:lineTo x="623" y="23834"/>
                <wp:lineTo x="692" y="24106"/>
                <wp:lineTo x="21600" y="24106"/>
                <wp:lineTo x="21669" y="23834"/>
                <wp:lineTo x="22500" y="23153"/>
                <wp:lineTo x="22846" y="21110"/>
                <wp:lineTo x="22846" y="1362"/>
                <wp:lineTo x="22015" y="-681"/>
                <wp:lineTo x="21946" y="-1090"/>
                <wp:lineTo x="277" y="-1090"/>
              </wp:wrapPolygon>
            </wp:wrapTight>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021330"/>
                    </a:xfrm>
                    <a:prstGeom prst="rect">
                      <a:avLst/>
                    </a:prstGeom>
                    <a:ln>
                      <a:noFill/>
                    </a:ln>
                    <a:effectLst>
                      <a:outerShdw blurRad="292100" dist="139700" dir="2700000" algn="tl" rotWithShape="0">
                        <a:srgbClr val="333333">
                          <a:alpha val="65000"/>
                        </a:srgbClr>
                      </a:outerShdw>
                    </a:effectLst>
                  </pic:spPr>
                </pic:pic>
              </a:graphicData>
            </a:graphic>
          </wp:anchor>
        </w:drawing>
      </w:r>
      <w:r w:rsidRPr="00655A1C">
        <w:rPr>
          <w:rFonts w:ascii="Times New Roman" w:hAnsi="Times New Roman" w:cs="Times New Roman"/>
          <w:b/>
          <w:color w:val="auto"/>
          <w:sz w:val="26"/>
          <w:szCs w:val="26"/>
          <w:lang w:val="vi-VN"/>
        </w:rPr>
        <w:t xml:space="preserve">.2.2. </w:t>
      </w:r>
      <w:r w:rsidR="00B833A7" w:rsidRPr="00655A1C">
        <w:rPr>
          <w:rFonts w:ascii="Times New Roman" w:hAnsi="Times New Roman" w:cs="Times New Roman"/>
          <w:b/>
          <w:color w:val="auto"/>
          <w:sz w:val="26"/>
          <w:szCs w:val="26"/>
        </w:rPr>
        <w:t>T</w:t>
      </w:r>
      <w:r w:rsidR="005F5F34" w:rsidRPr="00655A1C">
        <w:rPr>
          <w:rFonts w:ascii="Times New Roman" w:hAnsi="Times New Roman" w:cs="Times New Roman"/>
          <w:b/>
          <w:color w:val="auto"/>
          <w:sz w:val="26"/>
          <w:szCs w:val="26"/>
        </w:rPr>
        <w:t xml:space="preserve">hêm </w:t>
      </w:r>
      <w:r w:rsidR="00B833A7" w:rsidRPr="00655A1C">
        <w:rPr>
          <w:rFonts w:ascii="Times New Roman" w:hAnsi="Times New Roman" w:cs="Times New Roman"/>
          <w:b/>
          <w:color w:val="auto"/>
          <w:sz w:val="26"/>
          <w:szCs w:val="26"/>
        </w:rPr>
        <w:t>sản phẩm yêu thích</w:t>
      </w:r>
      <w:bookmarkEnd w:id="205"/>
    </w:p>
    <w:p w14:paraId="2B68F398" w14:textId="14EFBC58" w:rsidR="00C6265C" w:rsidRPr="00655A1C" w:rsidRDefault="00B26C14" w:rsidP="003A539A">
      <w:pPr>
        <w:pStyle w:val="Heading3"/>
        <w:rPr>
          <w:rFonts w:ascii="Times New Roman" w:hAnsi="Times New Roman" w:cs="Times New Roman"/>
          <w:b/>
          <w:color w:val="auto"/>
          <w:sz w:val="26"/>
          <w:szCs w:val="26"/>
        </w:rPr>
      </w:pPr>
      <w:bookmarkStart w:id="212" w:name="_Toc118814421"/>
      <w:r w:rsidRPr="00655A1C">
        <w:rPr>
          <w:rFonts w:ascii="Times New Roman" w:hAnsi="Times New Roman" w:cs="Times New Roman"/>
          <w:b/>
          <w:color w:val="auto"/>
          <w:sz w:val="26"/>
          <w:szCs w:val="26"/>
        </w:rPr>
        <w:t>3</w:t>
      </w:r>
      <w:r w:rsidR="0009799E" w:rsidRPr="00655A1C">
        <w:rPr>
          <w:rFonts w:ascii="Times New Roman" w:hAnsi="Times New Roman" w:cs="Times New Roman"/>
          <w:noProof/>
          <w:color w:val="auto"/>
          <w:sz w:val="26"/>
          <w:szCs w:val="26"/>
        </w:rPr>
        <mc:AlternateContent>
          <mc:Choice Requires="wps">
            <w:drawing>
              <wp:anchor distT="0" distB="0" distL="114300" distR="114300" simplePos="0" relativeHeight="251658269" behindDoc="0" locked="0" layoutInCell="1" allowOverlap="1" wp14:anchorId="03940D2F" wp14:editId="7B3AFAFA">
                <wp:simplePos x="0" y="0"/>
                <wp:positionH relativeFrom="margin">
                  <wp:posOffset>4255618</wp:posOffset>
                </wp:positionH>
                <wp:positionV relativeFrom="paragraph">
                  <wp:posOffset>6213675</wp:posOffset>
                </wp:positionV>
                <wp:extent cx="444815" cy="557097"/>
                <wp:effectExtent l="38100" t="38100" r="31750" b="52705"/>
                <wp:wrapNone/>
                <wp:docPr id="41" name="Straight Arrow Connector 41"/>
                <wp:cNvGraphicFramePr/>
                <a:graphic xmlns:a="http://schemas.openxmlformats.org/drawingml/2006/main">
                  <a:graphicData uri="http://schemas.microsoft.com/office/word/2010/wordprocessingShape">
                    <wps:wsp>
                      <wps:cNvCnPr/>
                      <wps:spPr>
                        <a:xfrm flipH="1">
                          <a:off x="0" y="0"/>
                          <a:ext cx="444815" cy="557097"/>
                        </a:xfrm>
                        <a:prstGeom prst="straightConnector1">
                          <a:avLst/>
                        </a:prstGeom>
                        <a:ln w="76200">
                          <a:solidFill>
                            <a:srgbClr val="00B05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35D4E" id="Straight Arrow Connector 41" o:spid="_x0000_s1026" type="#_x0000_t32" style="position:absolute;margin-left:335.1pt;margin-top:489.25pt;width:35pt;height:43.85pt;flip:x;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" strokecolor="#00b050" strokeweight="6pt">
                <v:stroke endarrow="block" joinstyle="miter"/>
                <w10:wrap anchorx="margin"/>
              </v:shape>
            </w:pict>
          </mc:Fallback>
        </mc:AlternateContent>
      </w:r>
      <w:r w:rsidR="00210CB0" w:rsidRPr="00655A1C">
        <w:rPr>
          <w:rFonts w:ascii="Times New Roman" w:hAnsi="Times New Roman" w:cs="Times New Roman"/>
          <w:noProof/>
          <w:sz w:val="26"/>
          <w:szCs w:val="26"/>
        </w:rPr>
        <mc:AlternateContent>
          <mc:Choice Requires="wps">
            <w:drawing>
              <wp:anchor distT="0" distB="0" distL="114300" distR="114300" simplePos="0" relativeHeight="251658303" behindDoc="1" locked="0" layoutInCell="1" allowOverlap="1" wp14:anchorId="4C193D88" wp14:editId="185BF203">
                <wp:simplePos x="0" y="0"/>
                <wp:positionH relativeFrom="column">
                  <wp:posOffset>45720</wp:posOffset>
                </wp:positionH>
                <wp:positionV relativeFrom="paragraph">
                  <wp:posOffset>7206615</wp:posOffset>
                </wp:positionV>
                <wp:extent cx="6172200"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6413ACA9" w14:textId="7E1045D1" w:rsidR="00210CB0" w:rsidRPr="00985EE6" w:rsidRDefault="00210CB0" w:rsidP="00985EE6">
                            <w:pPr>
                              <w:pStyle w:val="Caption"/>
                              <w:jc w:val="center"/>
                              <w:rPr>
                                <w:rFonts w:ascii="Times New Roman" w:hAnsi="Times New Roman" w:cs="Times New Roman"/>
                                <w:b/>
                                <w:bCs/>
                                <w:i w:val="0"/>
                                <w:iCs w:val="0"/>
                                <w:color w:val="auto"/>
                                <w:sz w:val="26"/>
                                <w:szCs w:val="26"/>
                                <w:lang w:val="vi-VN"/>
                              </w:rPr>
                            </w:pPr>
                            <w:bookmarkStart w:id="213" w:name="_Toc104330895"/>
                            <w:bookmarkStart w:id="214" w:name="_Toc104331069"/>
                            <w:bookmarkStart w:id="215" w:name="_Toc118733913"/>
                            <w:r w:rsidRPr="00985EE6">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51:</w:t>
                            </w:r>
                            <w:r w:rsidRPr="00985EE6">
                              <w:rPr>
                                <w:rFonts w:ascii="Times New Roman" w:hAnsi="Times New Roman" w:cs="Times New Roman"/>
                                <w:b/>
                                <w:bCs/>
                                <w:i w:val="0"/>
                                <w:iCs w:val="0"/>
                                <w:color w:val="auto"/>
                                <w:sz w:val="26"/>
                                <w:szCs w:val="26"/>
                                <w:lang w:val="vi-VN"/>
                              </w:rPr>
                              <w:t xml:space="preserve"> Xóa </w:t>
                            </w:r>
                            <w:r w:rsidR="00985EE6" w:rsidRPr="00985EE6">
                              <w:rPr>
                                <w:rFonts w:ascii="Times New Roman" w:hAnsi="Times New Roman" w:cs="Times New Roman"/>
                                <w:b/>
                                <w:bCs/>
                                <w:i w:val="0"/>
                                <w:iCs w:val="0"/>
                                <w:color w:val="auto"/>
                                <w:sz w:val="26"/>
                                <w:szCs w:val="26"/>
                                <w:lang w:val="vi-VN"/>
                              </w:rPr>
                              <w:t>sản phẩm yêu thích</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93D88" id="Text Box 66" o:spid="_x0000_s1046" type="#_x0000_t202" style="position:absolute;margin-left:3.6pt;margin-top:567.45pt;width:486pt;height:.05pt;z-index:-2516581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tnGAIAAEAEAAAOAAAAZHJzL2Uyb0RvYy54bWysU1GP0zAMfkfiP0R5Z92GG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" stroked="f">
                <v:textbox style="mso-fit-shape-to-text:t" inset="0,0,0,0">
                  <w:txbxContent>
                    <w:p w14:paraId="6413ACA9" w14:textId="7E1045D1" w:rsidR="00210CB0" w:rsidRPr="00985EE6" w:rsidRDefault="00210CB0" w:rsidP="00985EE6">
                      <w:pPr>
                        <w:pStyle w:val="Caption"/>
                        <w:jc w:val="center"/>
                        <w:rPr>
                          <w:rFonts w:ascii="Times New Roman" w:hAnsi="Times New Roman" w:cs="Times New Roman"/>
                          <w:b/>
                          <w:bCs/>
                          <w:i w:val="0"/>
                          <w:iCs w:val="0"/>
                          <w:color w:val="auto"/>
                          <w:sz w:val="26"/>
                          <w:szCs w:val="26"/>
                          <w:lang w:val="vi-VN"/>
                        </w:rPr>
                      </w:pPr>
                      <w:bookmarkStart w:id="216" w:name="_Toc104330895"/>
                      <w:bookmarkStart w:id="217" w:name="_Toc104331069"/>
                      <w:bookmarkStart w:id="218" w:name="_Toc118733913"/>
                      <w:r w:rsidRPr="00985EE6">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51:</w:t>
                      </w:r>
                      <w:r w:rsidRPr="00985EE6">
                        <w:rPr>
                          <w:rFonts w:ascii="Times New Roman" w:hAnsi="Times New Roman" w:cs="Times New Roman"/>
                          <w:b/>
                          <w:bCs/>
                          <w:i w:val="0"/>
                          <w:iCs w:val="0"/>
                          <w:color w:val="auto"/>
                          <w:sz w:val="26"/>
                          <w:szCs w:val="26"/>
                          <w:lang w:val="vi-VN"/>
                        </w:rPr>
                        <w:t xml:space="preserve"> Xóa </w:t>
                      </w:r>
                      <w:r w:rsidR="00985EE6" w:rsidRPr="00985EE6">
                        <w:rPr>
                          <w:rFonts w:ascii="Times New Roman" w:hAnsi="Times New Roman" w:cs="Times New Roman"/>
                          <w:b/>
                          <w:bCs/>
                          <w:i w:val="0"/>
                          <w:iCs w:val="0"/>
                          <w:color w:val="auto"/>
                          <w:sz w:val="26"/>
                          <w:szCs w:val="26"/>
                          <w:lang w:val="vi-VN"/>
                        </w:rPr>
                        <w:t>sản phẩm yêu thích</w:t>
                      </w:r>
                      <w:bookmarkEnd w:id="216"/>
                      <w:bookmarkEnd w:id="217"/>
                      <w:bookmarkEnd w:id="218"/>
                    </w:p>
                  </w:txbxContent>
                </v:textbox>
                <w10:wrap type="tight"/>
              </v:shape>
            </w:pict>
          </mc:Fallback>
        </mc:AlternateContent>
      </w:r>
      <w:r w:rsidR="0009799E" w:rsidRPr="00655A1C">
        <w:rPr>
          <w:rFonts w:ascii="Times New Roman" w:hAnsi="Times New Roman" w:cs="Times New Roman"/>
          <w:noProof/>
          <w:color w:val="auto"/>
          <w:sz w:val="26"/>
          <w:szCs w:val="26"/>
        </w:rPr>
        <w:drawing>
          <wp:anchor distT="0" distB="0" distL="114300" distR="114300" simplePos="0" relativeHeight="251658263" behindDoc="1" locked="0" layoutInCell="1" allowOverlap="1" wp14:anchorId="62E3DC97" wp14:editId="68D82B85">
            <wp:simplePos x="0" y="0"/>
            <wp:positionH relativeFrom="margin">
              <wp:posOffset>46119</wp:posOffset>
            </wp:positionH>
            <wp:positionV relativeFrom="paragraph">
              <wp:posOffset>4258945</wp:posOffset>
            </wp:positionV>
            <wp:extent cx="6172200" cy="2890520"/>
            <wp:effectExtent l="152400" t="152400" r="361950" b="367030"/>
            <wp:wrapTight wrapText="bothSides">
              <wp:wrapPolygon edited="0">
                <wp:start x="267" y="-1139"/>
                <wp:lineTo x="-533" y="-854"/>
                <wp:lineTo x="-533" y="22207"/>
                <wp:lineTo x="667" y="24200"/>
                <wp:lineTo x="21600" y="24200"/>
                <wp:lineTo x="21667" y="23916"/>
                <wp:lineTo x="22733" y="22065"/>
                <wp:lineTo x="22800" y="1424"/>
                <wp:lineTo x="22000" y="-712"/>
                <wp:lineTo x="21933" y="-1139"/>
                <wp:lineTo x="267" y="-1139"/>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172200" cy="2890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55A1C">
        <w:rPr>
          <w:rFonts w:ascii="Times New Roman" w:hAnsi="Times New Roman" w:cs="Times New Roman"/>
          <w:b/>
          <w:color w:val="auto"/>
          <w:sz w:val="26"/>
          <w:szCs w:val="26"/>
          <w:lang w:val="vi-VN"/>
        </w:rPr>
        <w:t xml:space="preserve">.2.3. </w:t>
      </w:r>
      <w:r w:rsidR="0080520C" w:rsidRPr="00655A1C">
        <w:rPr>
          <w:rFonts w:ascii="Times New Roman" w:hAnsi="Times New Roman" w:cs="Times New Roman"/>
          <w:b/>
          <w:color w:val="auto"/>
          <w:sz w:val="26"/>
          <w:szCs w:val="26"/>
        </w:rPr>
        <w:t>Xóa</w:t>
      </w:r>
      <w:r w:rsidR="00B833A7" w:rsidRPr="00655A1C">
        <w:rPr>
          <w:rFonts w:ascii="Times New Roman" w:hAnsi="Times New Roman" w:cs="Times New Roman"/>
          <w:b/>
          <w:color w:val="auto"/>
          <w:sz w:val="26"/>
          <w:szCs w:val="26"/>
        </w:rPr>
        <w:t xml:space="preserve"> sản phẩm yêu thích</w:t>
      </w:r>
      <w:bookmarkEnd w:id="212"/>
    </w:p>
    <w:p w14:paraId="775EA0E2" w14:textId="77777777" w:rsidR="00794B3C" w:rsidRPr="00655A1C" w:rsidRDefault="00794B3C" w:rsidP="00B86791">
      <w:pPr>
        <w:rPr>
          <w:rFonts w:ascii="Times New Roman" w:hAnsi="Times New Roman" w:cs="Times New Roman"/>
          <w:sz w:val="26"/>
          <w:szCs w:val="26"/>
        </w:rPr>
      </w:pPr>
    </w:p>
    <w:p w14:paraId="6179B661" w14:textId="10C76E8D" w:rsidR="00794B3C" w:rsidRPr="00655A1C" w:rsidRDefault="009802BE" w:rsidP="00870449">
      <w:pPr>
        <w:pStyle w:val="ListParagraph"/>
        <w:ind w:left="90"/>
        <w:outlineLvl w:val="2"/>
        <w:rPr>
          <w:rFonts w:ascii="Times New Roman" w:hAnsi="Times New Roman" w:cs="Times New Roman"/>
          <w:b/>
          <w:bCs/>
          <w:sz w:val="26"/>
          <w:szCs w:val="26"/>
        </w:rPr>
      </w:pPr>
      <w:bookmarkStart w:id="219" w:name="_Toc118814422"/>
      <w:r w:rsidRPr="00655A1C">
        <w:rPr>
          <w:rFonts w:ascii="Times New Roman" w:hAnsi="Times New Roman" w:cs="Times New Roman"/>
          <w:b/>
          <w:bCs/>
          <w:sz w:val="26"/>
          <w:szCs w:val="26"/>
        </w:rPr>
        <w:lastRenderedPageBreak/>
        <w:t>3.2.4. Đăng ký</w:t>
      </w:r>
      <w:bookmarkEnd w:id="219"/>
    </w:p>
    <w:p w14:paraId="6D521388" w14:textId="3349010B" w:rsidR="00B86791" w:rsidRPr="00655A1C" w:rsidRDefault="00B86791" w:rsidP="00B86791">
      <w:pPr>
        <w:pStyle w:val="ListParagraph"/>
        <w:ind w:left="90"/>
        <w:rPr>
          <w:rFonts w:ascii="Times New Roman" w:hAnsi="Times New Roman" w:cs="Times New Roman"/>
          <w:sz w:val="26"/>
          <w:szCs w:val="26"/>
        </w:rPr>
      </w:pPr>
    </w:p>
    <w:p w14:paraId="00C43D26" w14:textId="38BE6C6B" w:rsidR="00B86791" w:rsidRPr="00655A1C" w:rsidRDefault="00B86791" w:rsidP="00B86791">
      <w:pPr>
        <w:pStyle w:val="ListParagraph"/>
        <w:numPr>
          <w:ilvl w:val="0"/>
          <w:numId w:val="12"/>
        </w:numPr>
        <w:jc w:val="both"/>
        <w:rPr>
          <w:rFonts w:ascii="Times New Roman" w:hAnsi="Times New Roman" w:cs="Times New Roman"/>
          <w:sz w:val="26"/>
          <w:szCs w:val="26"/>
        </w:rPr>
      </w:pPr>
      <w:r w:rsidRPr="00655A1C">
        <w:rPr>
          <w:rFonts w:ascii="Times New Roman" w:hAnsi="Times New Roman" w:cs="Times New Roman"/>
          <w:sz w:val="26"/>
          <w:szCs w:val="26"/>
        </w:rPr>
        <w:t>Không được để trống bất kì dòng nào</w:t>
      </w:r>
    </w:p>
    <w:p w14:paraId="036A8E49" w14:textId="77777777" w:rsidR="00B86791" w:rsidRPr="00655A1C" w:rsidRDefault="00B86791" w:rsidP="00B86791">
      <w:pPr>
        <w:pStyle w:val="ListParagraph"/>
        <w:numPr>
          <w:ilvl w:val="0"/>
          <w:numId w:val="12"/>
        </w:numPr>
        <w:jc w:val="both"/>
        <w:rPr>
          <w:rFonts w:ascii="Times New Roman" w:hAnsi="Times New Roman" w:cs="Times New Roman"/>
          <w:sz w:val="26"/>
          <w:szCs w:val="26"/>
        </w:rPr>
      </w:pPr>
      <w:r w:rsidRPr="00655A1C">
        <w:rPr>
          <w:rFonts w:ascii="Times New Roman" w:hAnsi="Times New Roman" w:cs="Times New Roman"/>
          <w:sz w:val="26"/>
          <w:szCs w:val="26"/>
        </w:rPr>
        <w:t>Điền email phải đúng cú pháp</w:t>
      </w:r>
    </w:p>
    <w:p w14:paraId="29E131D5" w14:textId="36B9B556" w:rsidR="00B86791" w:rsidRPr="00655A1C" w:rsidRDefault="00B86791" w:rsidP="00B86791">
      <w:pPr>
        <w:pStyle w:val="ListParagraph"/>
        <w:numPr>
          <w:ilvl w:val="0"/>
          <w:numId w:val="12"/>
        </w:numPr>
        <w:jc w:val="both"/>
        <w:rPr>
          <w:rFonts w:ascii="Times New Roman" w:hAnsi="Times New Roman" w:cs="Times New Roman"/>
          <w:sz w:val="26"/>
          <w:szCs w:val="26"/>
        </w:rPr>
      </w:pPr>
      <w:r w:rsidRPr="00655A1C">
        <w:rPr>
          <w:rFonts w:ascii="Times New Roman" w:hAnsi="Times New Roman" w:cs="Times New Roman"/>
          <w:sz w:val="26"/>
          <w:szCs w:val="26"/>
        </w:rPr>
        <w:t>Mật khẩu phải trùng với mật khẩu nhập lại</w:t>
      </w:r>
    </w:p>
    <w:p w14:paraId="5F4B7847" w14:textId="7C459A25" w:rsidR="00B86791" w:rsidRPr="00655A1C" w:rsidRDefault="00B86791" w:rsidP="00B86791">
      <w:pPr>
        <w:pStyle w:val="ListParagraph"/>
        <w:numPr>
          <w:ilvl w:val="0"/>
          <w:numId w:val="12"/>
        </w:numPr>
        <w:outlineLvl w:val="2"/>
        <w:rPr>
          <w:rFonts w:ascii="Times New Roman" w:hAnsi="Times New Roman" w:cs="Times New Roman"/>
          <w:sz w:val="26"/>
          <w:szCs w:val="26"/>
        </w:rPr>
      </w:pPr>
      <w:bookmarkStart w:id="220" w:name="_Toc118814423"/>
      <w:r w:rsidRPr="00655A1C">
        <w:rPr>
          <w:rFonts w:ascii="Times New Roman" w:hAnsi="Times New Roman" w:cs="Times New Roman"/>
          <w:sz w:val="26"/>
          <w:szCs w:val="26"/>
        </w:rPr>
        <w:t>Khi đăng ký 8 ký tự , để liền phần nhập không để trống</w:t>
      </w:r>
      <w:bookmarkEnd w:id="220"/>
      <w:r w:rsidRPr="00655A1C">
        <w:rPr>
          <w:rFonts w:ascii="Times New Roman" w:hAnsi="Times New Roman" w:cs="Times New Roman"/>
          <w:sz w:val="26"/>
          <w:szCs w:val="26"/>
        </w:rPr>
        <w:t xml:space="preserve"> </w:t>
      </w:r>
    </w:p>
    <w:p w14:paraId="363D646D" w14:textId="2B4C55B0" w:rsidR="00794B3C" w:rsidRPr="00655A1C" w:rsidRDefault="00794B3C" w:rsidP="003604FB">
      <w:pPr>
        <w:pStyle w:val="ListParagraph"/>
        <w:ind w:left="90"/>
        <w:rPr>
          <w:rFonts w:ascii="Times New Roman" w:hAnsi="Times New Roman" w:cs="Times New Roman"/>
          <w:sz w:val="26"/>
          <w:szCs w:val="26"/>
        </w:rPr>
      </w:pPr>
    </w:p>
    <w:p w14:paraId="4BE1F214" w14:textId="5E4230A1" w:rsidR="00794B3C" w:rsidRPr="00655A1C" w:rsidRDefault="00794B3C" w:rsidP="003604FB">
      <w:pPr>
        <w:pStyle w:val="ListParagraph"/>
        <w:ind w:left="90"/>
        <w:rPr>
          <w:rFonts w:ascii="Times New Roman" w:hAnsi="Times New Roman" w:cs="Times New Roman"/>
          <w:sz w:val="26"/>
          <w:szCs w:val="26"/>
        </w:rPr>
      </w:pPr>
    </w:p>
    <w:p w14:paraId="3D10E95C" w14:textId="45D1D132" w:rsidR="00794B3C" w:rsidRPr="00655A1C" w:rsidRDefault="00794B3C" w:rsidP="003604FB">
      <w:pPr>
        <w:pStyle w:val="ListParagraph"/>
        <w:ind w:left="90"/>
        <w:rPr>
          <w:rFonts w:ascii="Times New Roman" w:hAnsi="Times New Roman" w:cs="Times New Roman"/>
          <w:sz w:val="26"/>
          <w:szCs w:val="26"/>
        </w:rPr>
      </w:pPr>
    </w:p>
    <w:p w14:paraId="2BD21491" w14:textId="5B26893D" w:rsidR="00794B3C" w:rsidRPr="00655A1C" w:rsidRDefault="00794B3C" w:rsidP="003604FB">
      <w:pPr>
        <w:pStyle w:val="ListParagraph"/>
        <w:ind w:left="90"/>
        <w:rPr>
          <w:rFonts w:ascii="Times New Roman" w:hAnsi="Times New Roman" w:cs="Times New Roman"/>
          <w:sz w:val="26"/>
          <w:szCs w:val="26"/>
        </w:rPr>
      </w:pPr>
    </w:p>
    <w:p w14:paraId="03DCE2F5" w14:textId="7E8AD873" w:rsidR="00794B3C" w:rsidRPr="00655A1C" w:rsidRDefault="00794B3C" w:rsidP="003604FB">
      <w:pPr>
        <w:pStyle w:val="ListParagraph"/>
        <w:ind w:left="90"/>
        <w:rPr>
          <w:rFonts w:ascii="Times New Roman" w:hAnsi="Times New Roman" w:cs="Times New Roman"/>
          <w:sz w:val="26"/>
          <w:szCs w:val="26"/>
        </w:rPr>
      </w:pPr>
    </w:p>
    <w:p w14:paraId="0D499B03" w14:textId="508F38DD" w:rsidR="00794B3C" w:rsidRPr="00655A1C" w:rsidRDefault="00794B3C" w:rsidP="003604FB">
      <w:pPr>
        <w:pStyle w:val="ListParagraph"/>
        <w:ind w:left="90"/>
        <w:rPr>
          <w:rFonts w:ascii="Times New Roman" w:hAnsi="Times New Roman" w:cs="Times New Roman"/>
          <w:sz w:val="26"/>
          <w:szCs w:val="26"/>
        </w:rPr>
      </w:pPr>
    </w:p>
    <w:p w14:paraId="4D6551BF" w14:textId="210942AC" w:rsidR="00794B3C" w:rsidRPr="00655A1C" w:rsidRDefault="00794B3C" w:rsidP="003604FB">
      <w:pPr>
        <w:pStyle w:val="ListParagraph"/>
        <w:ind w:left="90"/>
        <w:rPr>
          <w:rFonts w:ascii="Times New Roman" w:hAnsi="Times New Roman" w:cs="Times New Roman"/>
          <w:sz w:val="26"/>
          <w:szCs w:val="26"/>
        </w:rPr>
      </w:pPr>
    </w:p>
    <w:p w14:paraId="1F65288A" w14:textId="59552A38" w:rsidR="00794B3C" w:rsidRPr="00655A1C" w:rsidRDefault="00794B3C" w:rsidP="003604FB">
      <w:pPr>
        <w:pStyle w:val="ListParagraph"/>
        <w:ind w:left="90"/>
        <w:rPr>
          <w:rFonts w:ascii="Times New Roman" w:hAnsi="Times New Roman" w:cs="Times New Roman"/>
          <w:sz w:val="26"/>
          <w:szCs w:val="26"/>
        </w:rPr>
      </w:pPr>
    </w:p>
    <w:p w14:paraId="1BF4656D" w14:textId="73B7DA15" w:rsidR="00794B3C" w:rsidRPr="00655A1C" w:rsidRDefault="00794B3C" w:rsidP="003604FB">
      <w:pPr>
        <w:pStyle w:val="ListParagraph"/>
        <w:ind w:left="90"/>
        <w:rPr>
          <w:rFonts w:ascii="Times New Roman" w:hAnsi="Times New Roman" w:cs="Times New Roman"/>
          <w:sz w:val="26"/>
          <w:szCs w:val="26"/>
        </w:rPr>
      </w:pPr>
    </w:p>
    <w:p w14:paraId="036899EB" w14:textId="41DBE760" w:rsidR="00794B3C" w:rsidRPr="00655A1C" w:rsidRDefault="00794B3C" w:rsidP="003604FB">
      <w:pPr>
        <w:pStyle w:val="ListParagraph"/>
        <w:ind w:left="90"/>
        <w:rPr>
          <w:rFonts w:ascii="Times New Roman" w:hAnsi="Times New Roman" w:cs="Times New Roman"/>
          <w:sz w:val="26"/>
          <w:szCs w:val="26"/>
        </w:rPr>
      </w:pPr>
    </w:p>
    <w:p w14:paraId="268BAC51" w14:textId="77BA0CDA" w:rsidR="00794B3C" w:rsidRPr="00655A1C" w:rsidRDefault="00794B3C" w:rsidP="003604FB">
      <w:pPr>
        <w:pStyle w:val="ListParagraph"/>
        <w:ind w:left="90"/>
        <w:rPr>
          <w:rFonts w:ascii="Times New Roman" w:hAnsi="Times New Roman" w:cs="Times New Roman"/>
          <w:sz w:val="26"/>
          <w:szCs w:val="26"/>
        </w:rPr>
      </w:pPr>
    </w:p>
    <w:p w14:paraId="58CD3785" w14:textId="56C2EAB5" w:rsidR="00794B3C" w:rsidRPr="00655A1C" w:rsidRDefault="00794B3C" w:rsidP="003604FB">
      <w:pPr>
        <w:pStyle w:val="ListParagraph"/>
        <w:ind w:left="90"/>
        <w:rPr>
          <w:rFonts w:ascii="Times New Roman" w:hAnsi="Times New Roman" w:cs="Times New Roman"/>
          <w:sz w:val="26"/>
          <w:szCs w:val="26"/>
        </w:rPr>
      </w:pPr>
    </w:p>
    <w:p w14:paraId="18F3555C" w14:textId="0592F7EF" w:rsidR="00794B3C" w:rsidRPr="00655A1C" w:rsidRDefault="00794B3C" w:rsidP="003604FB">
      <w:pPr>
        <w:pStyle w:val="ListParagraph"/>
        <w:ind w:left="90"/>
        <w:rPr>
          <w:rFonts w:ascii="Times New Roman" w:hAnsi="Times New Roman" w:cs="Times New Roman"/>
          <w:sz w:val="26"/>
          <w:szCs w:val="26"/>
        </w:rPr>
      </w:pPr>
    </w:p>
    <w:p w14:paraId="0AF6875E" w14:textId="2A7533FB" w:rsidR="00794B3C" w:rsidRPr="00655A1C" w:rsidRDefault="00794B3C" w:rsidP="003604FB">
      <w:pPr>
        <w:pStyle w:val="ListParagraph"/>
        <w:ind w:left="90"/>
        <w:rPr>
          <w:rFonts w:ascii="Times New Roman" w:hAnsi="Times New Roman" w:cs="Times New Roman"/>
          <w:sz w:val="26"/>
          <w:szCs w:val="26"/>
        </w:rPr>
      </w:pPr>
    </w:p>
    <w:p w14:paraId="43BD1220" w14:textId="0B8EEB50" w:rsidR="00794B3C" w:rsidRPr="00655A1C" w:rsidRDefault="00794B3C" w:rsidP="003604FB">
      <w:pPr>
        <w:pStyle w:val="ListParagraph"/>
        <w:ind w:left="90"/>
        <w:rPr>
          <w:rFonts w:ascii="Times New Roman" w:hAnsi="Times New Roman" w:cs="Times New Roman"/>
          <w:sz w:val="26"/>
          <w:szCs w:val="26"/>
        </w:rPr>
      </w:pPr>
    </w:p>
    <w:p w14:paraId="424FBF13" w14:textId="334E5BA9" w:rsidR="00794B3C" w:rsidRPr="00655A1C" w:rsidRDefault="00794B3C" w:rsidP="003604FB">
      <w:pPr>
        <w:pStyle w:val="ListParagraph"/>
        <w:ind w:left="90"/>
        <w:rPr>
          <w:rFonts w:ascii="Times New Roman" w:hAnsi="Times New Roman" w:cs="Times New Roman"/>
          <w:sz w:val="26"/>
          <w:szCs w:val="26"/>
        </w:rPr>
      </w:pPr>
    </w:p>
    <w:p w14:paraId="6AA236D6" w14:textId="540D99D1" w:rsidR="00794B3C" w:rsidRPr="00655A1C" w:rsidRDefault="00794B3C" w:rsidP="003604FB">
      <w:pPr>
        <w:pStyle w:val="ListParagraph"/>
        <w:ind w:left="90"/>
        <w:rPr>
          <w:rFonts w:ascii="Times New Roman" w:hAnsi="Times New Roman" w:cs="Times New Roman"/>
          <w:sz w:val="26"/>
          <w:szCs w:val="26"/>
        </w:rPr>
      </w:pPr>
    </w:p>
    <w:p w14:paraId="7036C9BF" w14:textId="6EDA178C" w:rsidR="00794B3C" w:rsidRPr="00655A1C" w:rsidRDefault="00794B3C" w:rsidP="003604FB">
      <w:pPr>
        <w:pStyle w:val="ListParagraph"/>
        <w:ind w:left="90"/>
        <w:rPr>
          <w:rFonts w:ascii="Times New Roman" w:hAnsi="Times New Roman" w:cs="Times New Roman"/>
          <w:sz w:val="26"/>
          <w:szCs w:val="26"/>
        </w:rPr>
      </w:pPr>
    </w:p>
    <w:p w14:paraId="2B05C973" w14:textId="665549DE" w:rsidR="00794B3C" w:rsidRPr="00655A1C" w:rsidRDefault="00794B3C" w:rsidP="003604FB">
      <w:pPr>
        <w:pStyle w:val="ListParagraph"/>
        <w:ind w:left="90"/>
        <w:rPr>
          <w:rFonts w:ascii="Times New Roman" w:hAnsi="Times New Roman" w:cs="Times New Roman"/>
          <w:sz w:val="26"/>
          <w:szCs w:val="26"/>
        </w:rPr>
      </w:pPr>
    </w:p>
    <w:p w14:paraId="6D70FB7A" w14:textId="219D6A5D" w:rsidR="00794B3C" w:rsidRPr="00655A1C" w:rsidRDefault="00794B3C" w:rsidP="003604FB">
      <w:pPr>
        <w:pStyle w:val="ListParagraph"/>
        <w:ind w:left="90"/>
        <w:rPr>
          <w:rFonts w:ascii="Times New Roman" w:hAnsi="Times New Roman" w:cs="Times New Roman"/>
          <w:sz w:val="26"/>
          <w:szCs w:val="26"/>
        </w:rPr>
      </w:pPr>
    </w:p>
    <w:p w14:paraId="3672CE7B" w14:textId="22342E63" w:rsidR="00794B3C" w:rsidRPr="00655A1C" w:rsidRDefault="00794B3C" w:rsidP="003604FB">
      <w:pPr>
        <w:pStyle w:val="ListParagraph"/>
        <w:ind w:left="90"/>
        <w:rPr>
          <w:rFonts w:ascii="Times New Roman" w:hAnsi="Times New Roman" w:cs="Times New Roman"/>
          <w:sz w:val="26"/>
          <w:szCs w:val="26"/>
        </w:rPr>
      </w:pPr>
    </w:p>
    <w:p w14:paraId="4C7682B9" w14:textId="22832387" w:rsidR="00794B3C" w:rsidRPr="00655A1C" w:rsidRDefault="00B86791" w:rsidP="003604FB">
      <w:pPr>
        <w:pStyle w:val="ListParagraph"/>
        <w:ind w:left="90"/>
        <w:rPr>
          <w:rFonts w:ascii="Times New Roman" w:hAnsi="Times New Roman" w:cs="Times New Roman"/>
          <w:sz w:val="26"/>
          <w:szCs w:val="26"/>
        </w:rPr>
      </w:pPr>
      <w:r w:rsidRPr="00655A1C">
        <w:rPr>
          <w:rFonts w:ascii="Times New Roman" w:hAnsi="Times New Roman" w:cs="Times New Roman"/>
          <w:noProof/>
          <w:sz w:val="26"/>
          <w:szCs w:val="26"/>
        </w:rPr>
        <w:lastRenderedPageBreak/>
        <w:drawing>
          <wp:anchor distT="0" distB="0" distL="114300" distR="114300" simplePos="0" relativeHeight="251684929" behindDoc="0" locked="0" layoutInCell="1" allowOverlap="1" wp14:anchorId="6A057021" wp14:editId="2E6C9849">
            <wp:simplePos x="0" y="0"/>
            <wp:positionH relativeFrom="page">
              <wp:posOffset>3522242</wp:posOffset>
            </wp:positionH>
            <wp:positionV relativeFrom="paragraph">
              <wp:posOffset>3461351</wp:posOffset>
            </wp:positionV>
            <wp:extent cx="3708400" cy="3815080"/>
            <wp:effectExtent l="152400" t="152400" r="368300" b="356870"/>
            <wp:wrapTopAndBottom/>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08400" cy="3815080"/>
                    </a:xfrm>
                    <a:prstGeom prst="rect">
                      <a:avLst/>
                    </a:prstGeom>
                    <a:ln>
                      <a:noFill/>
                    </a:ln>
                    <a:effectLst>
                      <a:outerShdw blurRad="292100" dist="139700" dir="2700000" algn="tl" rotWithShape="0">
                        <a:srgbClr val="333333">
                          <a:alpha val="65000"/>
                        </a:srgbClr>
                      </a:outerShdw>
                    </a:effectLst>
                  </pic:spPr>
                </pic:pic>
              </a:graphicData>
            </a:graphic>
          </wp:anchor>
        </w:drawing>
      </w:r>
      <w:r w:rsidRPr="00655A1C">
        <w:rPr>
          <w:rFonts w:ascii="Times New Roman" w:hAnsi="Times New Roman" w:cs="Times New Roman"/>
          <w:noProof/>
          <w:sz w:val="26"/>
          <w:szCs w:val="26"/>
        </w:rPr>
        <w:drawing>
          <wp:anchor distT="0" distB="0" distL="114300" distR="114300" simplePos="0" relativeHeight="251658280" behindDoc="0" locked="0" layoutInCell="1" allowOverlap="1" wp14:anchorId="1AA50012" wp14:editId="755C1637">
            <wp:simplePos x="0" y="0"/>
            <wp:positionH relativeFrom="page">
              <wp:align>left</wp:align>
            </wp:positionH>
            <wp:positionV relativeFrom="paragraph">
              <wp:posOffset>3365157</wp:posOffset>
            </wp:positionV>
            <wp:extent cx="2804795" cy="3342005"/>
            <wp:effectExtent l="152400" t="152400" r="357505" b="353695"/>
            <wp:wrapSquare wrapText="bothSides"/>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04795" cy="33420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noProof/>
          <w:sz w:val="26"/>
          <w:szCs w:val="26"/>
        </w:rPr>
        <w:drawing>
          <wp:anchor distT="0" distB="0" distL="114300" distR="114300" simplePos="0" relativeHeight="251658275" behindDoc="0" locked="0" layoutInCell="1" allowOverlap="1" wp14:anchorId="08EED4E1" wp14:editId="61B9EAE1">
            <wp:simplePos x="0" y="0"/>
            <wp:positionH relativeFrom="margin">
              <wp:align>right</wp:align>
            </wp:positionH>
            <wp:positionV relativeFrom="paragraph">
              <wp:posOffset>152503</wp:posOffset>
            </wp:positionV>
            <wp:extent cx="2671445" cy="3166110"/>
            <wp:effectExtent l="152400" t="152400" r="357505" b="358140"/>
            <wp:wrapSquare wrapText="bothSides"/>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71445" cy="31661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655A1C">
        <w:rPr>
          <w:rFonts w:ascii="Times New Roman" w:hAnsi="Times New Roman" w:cs="Times New Roman"/>
          <w:noProof/>
          <w:sz w:val="26"/>
          <w:szCs w:val="26"/>
        </w:rPr>
        <w:drawing>
          <wp:anchor distT="0" distB="0" distL="114300" distR="114300" simplePos="0" relativeHeight="251658276" behindDoc="0" locked="0" layoutInCell="1" allowOverlap="1" wp14:anchorId="6A6543D1" wp14:editId="2D8B6690">
            <wp:simplePos x="0" y="0"/>
            <wp:positionH relativeFrom="page">
              <wp:align>left</wp:align>
            </wp:positionH>
            <wp:positionV relativeFrom="paragraph">
              <wp:posOffset>153000</wp:posOffset>
            </wp:positionV>
            <wp:extent cx="2930525" cy="3025140"/>
            <wp:effectExtent l="152400" t="152400" r="365125" b="365760"/>
            <wp:wrapSquare wrapText="bothSides"/>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30525" cy="30251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1F43813" w14:textId="77777777" w:rsidR="00B86791" w:rsidRPr="00655A1C" w:rsidRDefault="00B86791" w:rsidP="00B86791">
      <w:pPr>
        <w:pStyle w:val="Caption"/>
        <w:jc w:val="center"/>
        <w:rPr>
          <w:rFonts w:ascii="Times New Roman" w:hAnsi="Times New Roman" w:cs="Times New Roman"/>
          <w:b/>
          <w:bCs/>
          <w:i w:val="0"/>
          <w:iCs w:val="0"/>
          <w:color w:val="auto"/>
          <w:sz w:val="26"/>
          <w:szCs w:val="26"/>
          <w:lang w:val="vi-VN"/>
        </w:rPr>
      </w:pPr>
      <w:r w:rsidRPr="00655A1C">
        <w:rPr>
          <w:rFonts w:ascii="Times New Roman" w:hAnsi="Times New Roman" w:cs="Times New Roman"/>
          <w:b/>
          <w:bCs/>
          <w:i w:val="0"/>
          <w:iCs w:val="0"/>
          <w:color w:val="auto"/>
          <w:sz w:val="26"/>
          <w:szCs w:val="26"/>
        </w:rPr>
        <w:t>Hình 52:</w:t>
      </w:r>
      <w:r w:rsidRPr="00655A1C">
        <w:rPr>
          <w:rFonts w:ascii="Times New Roman" w:hAnsi="Times New Roman" w:cs="Times New Roman"/>
          <w:b/>
          <w:bCs/>
          <w:i w:val="0"/>
          <w:iCs w:val="0"/>
          <w:color w:val="auto"/>
          <w:sz w:val="26"/>
          <w:szCs w:val="26"/>
          <w:lang w:val="vi-VN"/>
        </w:rPr>
        <w:t xml:space="preserve"> Giao diện đăng kí</w:t>
      </w:r>
    </w:p>
    <w:p w14:paraId="06F13103" w14:textId="000B0151" w:rsidR="00794B3C" w:rsidRPr="00655A1C" w:rsidRDefault="00794B3C" w:rsidP="003604FB">
      <w:pPr>
        <w:pStyle w:val="ListParagraph"/>
        <w:ind w:left="90"/>
        <w:rPr>
          <w:rFonts w:ascii="Times New Roman" w:hAnsi="Times New Roman" w:cs="Times New Roman"/>
          <w:sz w:val="26"/>
          <w:szCs w:val="26"/>
        </w:rPr>
      </w:pPr>
    </w:p>
    <w:p w14:paraId="7A05E159" w14:textId="3D9FCC5B" w:rsidR="007C066F" w:rsidRPr="00655A1C" w:rsidRDefault="007F1BEE" w:rsidP="00870449">
      <w:pPr>
        <w:pStyle w:val="Heading3"/>
        <w:rPr>
          <w:rFonts w:ascii="Times New Roman" w:hAnsi="Times New Roman" w:cs="Times New Roman"/>
          <w:b/>
          <w:bCs/>
          <w:color w:val="auto"/>
          <w:sz w:val="26"/>
          <w:szCs w:val="26"/>
        </w:rPr>
      </w:pPr>
      <w:bookmarkStart w:id="221" w:name="_Toc118814424"/>
      <w:bookmarkStart w:id="222" w:name="_Toc103370868"/>
      <w:r w:rsidRPr="00655A1C">
        <w:rPr>
          <w:rFonts w:ascii="Times New Roman" w:hAnsi="Times New Roman" w:cs="Times New Roman"/>
          <w:b/>
          <w:bCs/>
          <w:noProof/>
          <w:color w:val="auto"/>
          <w:sz w:val="26"/>
          <w:szCs w:val="26"/>
        </w:rPr>
        <mc:AlternateContent>
          <mc:Choice Requires="wps">
            <w:drawing>
              <wp:anchor distT="0" distB="0" distL="114300" distR="114300" simplePos="0" relativeHeight="251658305" behindDoc="0" locked="0" layoutInCell="1" allowOverlap="1" wp14:anchorId="379BBA99" wp14:editId="6ED9E8CC">
                <wp:simplePos x="0" y="0"/>
                <wp:positionH relativeFrom="column">
                  <wp:posOffset>-285750</wp:posOffset>
                </wp:positionH>
                <wp:positionV relativeFrom="paragraph">
                  <wp:posOffset>4085590</wp:posOffset>
                </wp:positionV>
                <wp:extent cx="586422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864225" cy="635"/>
                        </a:xfrm>
                        <a:prstGeom prst="rect">
                          <a:avLst/>
                        </a:prstGeom>
                        <a:solidFill>
                          <a:prstClr val="white"/>
                        </a:solidFill>
                        <a:ln>
                          <a:noFill/>
                        </a:ln>
                      </wps:spPr>
                      <wps:txbx>
                        <w:txbxContent>
                          <w:p w14:paraId="3C1267C6" w14:textId="4A3EEFD0" w:rsidR="007F1BEE" w:rsidRPr="007F1BEE" w:rsidRDefault="007F1BEE" w:rsidP="007F1BEE">
                            <w:pPr>
                              <w:pStyle w:val="Caption"/>
                              <w:jc w:val="center"/>
                              <w:rPr>
                                <w:rFonts w:ascii="Times New Roman" w:eastAsia="Times New Roman" w:hAnsi="Times New Roman" w:cs="Times New Roman"/>
                                <w:b/>
                                <w:bCs/>
                                <w:i w:val="0"/>
                                <w:iCs w:val="0"/>
                                <w:color w:val="auto"/>
                                <w:kern w:val="36"/>
                                <w:sz w:val="26"/>
                                <w:szCs w:val="26"/>
                                <w:lang w:val="vi-VN"/>
                              </w:rPr>
                            </w:pPr>
                            <w:bookmarkStart w:id="223" w:name="_Toc104330897"/>
                            <w:bookmarkStart w:id="224" w:name="_Toc104331071"/>
                            <w:bookmarkStart w:id="225" w:name="_Toc118733915"/>
                            <w:r w:rsidRPr="007F1B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53:</w:t>
                            </w:r>
                            <w:r w:rsidRPr="007F1BEE">
                              <w:rPr>
                                <w:rFonts w:ascii="Times New Roman" w:hAnsi="Times New Roman" w:cs="Times New Roman"/>
                                <w:b/>
                                <w:bCs/>
                                <w:i w:val="0"/>
                                <w:iCs w:val="0"/>
                                <w:color w:val="auto"/>
                                <w:sz w:val="26"/>
                                <w:szCs w:val="26"/>
                                <w:lang w:val="vi-VN"/>
                              </w:rPr>
                              <w:t xml:space="preserve"> Giao diện đăng nhập</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BBA99" id="Text Box 68" o:spid="_x0000_s1047" type="#_x0000_t202" style="position:absolute;margin-left:-22.5pt;margin-top:321.7pt;width:461.7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MS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7m3+aTmecSYrNP85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" stroked="f">
                <v:textbox style="mso-fit-shape-to-text:t" inset="0,0,0,0">
                  <w:txbxContent>
                    <w:p w14:paraId="3C1267C6" w14:textId="4A3EEFD0" w:rsidR="007F1BEE" w:rsidRPr="007F1BEE" w:rsidRDefault="007F1BEE" w:rsidP="007F1BEE">
                      <w:pPr>
                        <w:pStyle w:val="Caption"/>
                        <w:jc w:val="center"/>
                        <w:rPr>
                          <w:rFonts w:ascii="Times New Roman" w:eastAsia="Times New Roman" w:hAnsi="Times New Roman" w:cs="Times New Roman"/>
                          <w:b/>
                          <w:bCs/>
                          <w:i w:val="0"/>
                          <w:iCs w:val="0"/>
                          <w:color w:val="auto"/>
                          <w:kern w:val="36"/>
                          <w:sz w:val="26"/>
                          <w:szCs w:val="26"/>
                          <w:lang w:val="vi-VN"/>
                        </w:rPr>
                      </w:pPr>
                      <w:bookmarkStart w:id="226" w:name="_Toc104330897"/>
                      <w:bookmarkStart w:id="227" w:name="_Toc104331071"/>
                      <w:bookmarkStart w:id="228" w:name="_Toc118733915"/>
                      <w:r w:rsidRPr="007F1BEE">
                        <w:rPr>
                          <w:rFonts w:ascii="Times New Roman" w:hAnsi="Times New Roman" w:cs="Times New Roman"/>
                          <w:b/>
                          <w:bCs/>
                          <w:i w:val="0"/>
                          <w:iCs w:val="0"/>
                          <w:color w:val="auto"/>
                          <w:sz w:val="26"/>
                          <w:szCs w:val="26"/>
                        </w:rPr>
                        <w:t xml:space="preserve">Hình </w:t>
                      </w:r>
                      <w:r w:rsidR="005F100E">
                        <w:rPr>
                          <w:rFonts w:ascii="Times New Roman" w:hAnsi="Times New Roman" w:cs="Times New Roman"/>
                          <w:b/>
                          <w:bCs/>
                          <w:i w:val="0"/>
                          <w:iCs w:val="0"/>
                          <w:color w:val="auto"/>
                          <w:sz w:val="26"/>
                          <w:szCs w:val="26"/>
                        </w:rPr>
                        <w:t>53:</w:t>
                      </w:r>
                      <w:r w:rsidRPr="007F1BEE">
                        <w:rPr>
                          <w:rFonts w:ascii="Times New Roman" w:hAnsi="Times New Roman" w:cs="Times New Roman"/>
                          <w:b/>
                          <w:bCs/>
                          <w:i w:val="0"/>
                          <w:iCs w:val="0"/>
                          <w:color w:val="auto"/>
                          <w:sz w:val="26"/>
                          <w:szCs w:val="26"/>
                          <w:lang w:val="vi-VN"/>
                        </w:rPr>
                        <w:t xml:space="preserve"> Giao diện đăng nhập</w:t>
                      </w:r>
                      <w:bookmarkEnd w:id="226"/>
                      <w:bookmarkEnd w:id="227"/>
                      <w:bookmarkEnd w:id="228"/>
                    </w:p>
                  </w:txbxContent>
                </v:textbox>
                <w10:wrap type="square"/>
              </v:shape>
            </w:pict>
          </mc:Fallback>
        </mc:AlternateContent>
      </w:r>
      <w:r w:rsidR="0088564A" w:rsidRPr="00655A1C">
        <w:rPr>
          <w:rFonts w:ascii="Times New Roman" w:hAnsi="Times New Roman" w:cs="Times New Roman"/>
          <w:b/>
          <w:bCs/>
          <w:noProof/>
          <w:color w:val="auto"/>
          <w:sz w:val="26"/>
          <w:szCs w:val="26"/>
        </w:rPr>
        <w:drawing>
          <wp:anchor distT="0" distB="0" distL="114300" distR="114300" simplePos="0" relativeHeight="251658277" behindDoc="0" locked="0" layoutInCell="1" allowOverlap="1" wp14:anchorId="6D166ABA" wp14:editId="53BF426D">
            <wp:simplePos x="0" y="0"/>
            <wp:positionH relativeFrom="margin">
              <wp:align>right</wp:align>
            </wp:positionH>
            <wp:positionV relativeFrom="paragraph">
              <wp:posOffset>535940</wp:posOffset>
            </wp:positionV>
            <wp:extent cx="5864225" cy="3492500"/>
            <wp:effectExtent l="152400" t="152400" r="365125" b="355600"/>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4225" cy="3492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40FE" w:rsidRPr="00655A1C">
        <w:rPr>
          <w:rFonts w:ascii="Times New Roman" w:hAnsi="Times New Roman" w:cs="Times New Roman"/>
          <w:b/>
          <w:bCs/>
          <w:color w:val="auto"/>
          <w:sz w:val="26"/>
          <w:szCs w:val="26"/>
        </w:rPr>
        <w:t>3.2.5. Đăng nhập</w:t>
      </w:r>
      <w:bookmarkEnd w:id="221"/>
    </w:p>
    <w:p w14:paraId="22188392" w14:textId="77777777" w:rsidR="002135D3" w:rsidRPr="00655A1C" w:rsidRDefault="002135D3" w:rsidP="008340FE">
      <w:pPr>
        <w:pStyle w:val="Heading1"/>
        <w:rPr>
          <w:b w:val="0"/>
          <w:bCs w:val="0"/>
          <w:sz w:val="26"/>
          <w:szCs w:val="26"/>
        </w:rPr>
      </w:pPr>
      <w:bookmarkStart w:id="229" w:name="_Toc104330813"/>
    </w:p>
    <w:p w14:paraId="250827E8" w14:textId="211E4A63" w:rsidR="008340FE" w:rsidRPr="00655A1C" w:rsidRDefault="0088564A" w:rsidP="008340FE">
      <w:pPr>
        <w:pStyle w:val="Heading1"/>
        <w:rPr>
          <w:b w:val="0"/>
          <w:bCs w:val="0"/>
          <w:sz w:val="26"/>
          <w:szCs w:val="26"/>
        </w:rPr>
      </w:pPr>
      <w:bookmarkStart w:id="230" w:name="_Toc118734163"/>
      <w:bookmarkStart w:id="231" w:name="_Toc118814425"/>
      <w:r w:rsidRPr="00655A1C">
        <w:rPr>
          <w:b w:val="0"/>
          <w:bCs w:val="0"/>
          <w:sz w:val="26"/>
          <w:szCs w:val="26"/>
        </w:rPr>
        <w:t>- Không được để trống bất kì dòng nào</w:t>
      </w:r>
      <w:bookmarkEnd w:id="229"/>
      <w:bookmarkEnd w:id="230"/>
      <w:bookmarkEnd w:id="231"/>
    </w:p>
    <w:p w14:paraId="7395FE26" w14:textId="55D9DBA8" w:rsidR="0088564A" w:rsidRPr="00655A1C" w:rsidRDefault="0088564A" w:rsidP="008340FE">
      <w:pPr>
        <w:pStyle w:val="Heading1"/>
        <w:rPr>
          <w:b w:val="0"/>
          <w:bCs w:val="0"/>
          <w:sz w:val="26"/>
          <w:szCs w:val="26"/>
        </w:rPr>
      </w:pPr>
      <w:bookmarkStart w:id="232" w:name="_Toc104330814"/>
      <w:bookmarkStart w:id="233" w:name="_Toc118734164"/>
      <w:bookmarkStart w:id="234" w:name="_Toc118814426"/>
      <w:r w:rsidRPr="00655A1C">
        <w:rPr>
          <w:b w:val="0"/>
          <w:bCs w:val="0"/>
          <w:sz w:val="26"/>
          <w:szCs w:val="26"/>
        </w:rPr>
        <w:t xml:space="preserve">- </w:t>
      </w:r>
      <w:r w:rsidR="0084454C" w:rsidRPr="00655A1C">
        <w:rPr>
          <w:b w:val="0"/>
          <w:bCs w:val="0"/>
          <w:sz w:val="26"/>
          <w:szCs w:val="26"/>
        </w:rPr>
        <w:t>Nhập đúng tài khoản và mật khẩu đã đăng ký trước đó</w:t>
      </w:r>
      <w:bookmarkEnd w:id="232"/>
      <w:bookmarkEnd w:id="233"/>
      <w:bookmarkEnd w:id="234"/>
    </w:p>
    <w:p w14:paraId="4B48C3B5" w14:textId="6B82D7A6" w:rsidR="008340FE" w:rsidRPr="00655A1C" w:rsidRDefault="008340FE">
      <w:pPr>
        <w:rPr>
          <w:rFonts w:ascii="Times New Roman" w:hAnsi="Times New Roman" w:cs="Times New Roman"/>
          <w:color w:val="FF0000"/>
          <w:sz w:val="26"/>
          <w:szCs w:val="26"/>
        </w:rPr>
      </w:pPr>
      <w:r w:rsidRPr="00655A1C">
        <w:rPr>
          <w:rFonts w:ascii="Times New Roman" w:hAnsi="Times New Roman" w:cs="Times New Roman"/>
          <w:color w:val="FF0000"/>
          <w:sz w:val="26"/>
          <w:szCs w:val="26"/>
        </w:rPr>
        <w:br w:type="page"/>
      </w:r>
    </w:p>
    <w:p w14:paraId="1597FA63" w14:textId="4662DF8A" w:rsidR="005F100E" w:rsidRPr="00655A1C" w:rsidRDefault="00B86791">
      <w:pPr>
        <w:rPr>
          <w:rFonts w:ascii="Times New Roman" w:hAnsi="Times New Roman" w:cs="Times New Roman"/>
          <w:b/>
          <w:bCs/>
          <w:color w:val="FF0000"/>
          <w:sz w:val="26"/>
          <w:szCs w:val="26"/>
        </w:rPr>
      </w:pPr>
      <w:r w:rsidRPr="00655A1C">
        <w:rPr>
          <w:rFonts w:ascii="Times New Roman" w:hAnsi="Times New Roman" w:cs="Times New Roman"/>
          <w:b/>
          <w:bCs/>
          <w:sz w:val="26"/>
          <w:szCs w:val="26"/>
        </w:rPr>
        <w:lastRenderedPageBreak/>
        <w:t>3.2.6: Share trên nhiề nền t</w:t>
      </w:r>
      <w:r w:rsidR="0089323E" w:rsidRPr="00655A1C">
        <w:rPr>
          <w:rFonts w:ascii="Times New Roman" w:hAnsi="Times New Roman" w:cs="Times New Roman"/>
          <w:b/>
          <w:bCs/>
          <w:sz w:val="26"/>
          <w:szCs w:val="26"/>
        </w:rPr>
        <w:t>ảng</w:t>
      </w:r>
      <w:r w:rsidR="005F100E" w:rsidRPr="00655A1C">
        <w:rPr>
          <w:rFonts w:ascii="Times New Roman" w:hAnsi="Times New Roman" w:cs="Times New Roman"/>
          <w:b/>
          <w:bCs/>
          <w:color w:val="FF0000"/>
          <w:sz w:val="26"/>
          <w:szCs w:val="26"/>
        </w:rPr>
        <w:br/>
      </w:r>
    </w:p>
    <w:p w14:paraId="6D744BB4" w14:textId="7C2AD5A8" w:rsidR="00B86791" w:rsidRPr="00655A1C" w:rsidRDefault="00B86791">
      <w:pPr>
        <w:rPr>
          <w:rFonts w:ascii="Times New Roman" w:hAnsi="Times New Roman" w:cs="Times New Roman"/>
          <w:b/>
          <w:bCs/>
          <w:color w:val="FF0000"/>
          <w:sz w:val="26"/>
          <w:szCs w:val="26"/>
        </w:rPr>
      </w:pPr>
      <w:r w:rsidRPr="00655A1C">
        <w:rPr>
          <w:rFonts w:ascii="Times New Roman" w:hAnsi="Times New Roman" w:cs="Times New Roman"/>
          <w:noProof/>
        </w:rPr>
        <w:drawing>
          <wp:inline distT="0" distB="0" distL="0" distR="0" wp14:anchorId="27104273" wp14:editId="27E3C3CF">
            <wp:extent cx="5360648" cy="79083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9779" cy="796605"/>
                    </a:xfrm>
                    <a:prstGeom prst="rect">
                      <a:avLst/>
                    </a:prstGeom>
                    <a:noFill/>
                    <a:ln>
                      <a:noFill/>
                    </a:ln>
                  </pic:spPr>
                </pic:pic>
              </a:graphicData>
            </a:graphic>
          </wp:inline>
        </w:drawing>
      </w:r>
    </w:p>
    <w:p w14:paraId="2CB035E1" w14:textId="1E34E90C" w:rsidR="0089323E" w:rsidRPr="00655A1C" w:rsidRDefault="0089323E" w:rsidP="0089323E">
      <w:pPr>
        <w:jc w:val="center"/>
        <w:rPr>
          <w:rFonts w:ascii="Times New Roman" w:hAnsi="Times New Roman" w:cs="Times New Roman"/>
          <w:b/>
          <w:bCs/>
          <w:sz w:val="26"/>
          <w:szCs w:val="26"/>
        </w:rPr>
      </w:pPr>
      <w:r w:rsidRPr="00655A1C">
        <w:rPr>
          <w:rFonts w:ascii="Times New Roman" w:hAnsi="Times New Roman" w:cs="Times New Roman"/>
          <w:b/>
          <w:bCs/>
          <w:sz w:val="26"/>
          <w:szCs w:val="26"/>
        </w:rPr>
        <w:t>Hình 53: share trên nhiều nền tảng</w:t>
      </w:r>
    </w:p>
    <w:p w14:paraId="2830ABF9" w14:textId="35A9ABDB" w:rsidR="0089323E" w:rsidRPr="00655A1C" w:rsidRDefault="0089323E" w:rsidP="0089323E">
      <w:pPr>
        <w:jc w:val="center"/>
        <w:rPr>
          <w:rFonts w:ascii="Times New Roman" w:hAnsi="Times New Roman" w:cs="Times New Roman"/>
          <w:b/>
          <w:bCs/>
          <w:sz w:val="26"/>
          <w:szCs w:val="26"/>
        </w:rPr>
      </w:pPr>
    </w:p>
    <w:p w14:paraId="34BA1F98" w14:textId="0022C362" w:rsidR="0089323E" w:rsidRPr="00655A1C" w:rsidRDefault="0089323E">
      <w:pPr>
        <w:rPr>
          <w:rFonts w:ascii="Times New Roman" w:hAnsi="Times New Roman" w:cs="Times New Roman"/>
          <w:b/>
          <w:bCs/>
          <w:sz w:val="26"/>
          <w:szCs w:val="26"/>
        </w:rPr>
      </w:pPr>
      <w:r w:rsidRPr="00655A1C">
        <w:rPr>
          <w:rFonts w:ascii="Times New Roman" w:hAnsi="Times New Roman" w:cs="Times New Roman"/>
          <w:b/>
          <w:bCs/>
          <w:sz w:val="26"/>
          <w:szCs w:val="26"/>
        </w:rPr>
        <w:t>3.2.7:Thống kê truy cập</w:t>
      </w:r>
    </w:p>
    <w:p w14:paraId="285ADA8E" w14:textId="77777777" w:rsidR="0089323E" w:rsidRPr="00655A1C" w:rsidRDefault="0089323E" w:rsidP="0089323E">
      <w:pPr>
        <w:rPr>
          <w:rFonts w:ascii="Times New Roman" w:hAnsi="Times New Roman" w:cs="Times New Roman"/>
          <w:noProof/>
        </w:rPr>
      </w:pPr>
    </w:p>
    <w:p w14:paraId="2359B323" w14:textId="51544152" w:rsidR="0089323E" w:rsidRPr="00655A1C" w:rsidRDefault="0089323E" w:rsidP="0089323E">
      <w:pPr>
        <w:rPr>
          <w:rFonts w:ascii="Times New Roman" w:hAnsi="Times New Roman" w:cs="Times New Roman"/>
        </w:rPr>
      </w:pPr>
      <w:r w:rsidRPr="00655A1C">
        <w:rPr>
          <w:rFonts w:ascii="Times New Roman" w:hAnsi="Times New Roman" w:cs="Times New Roman"/>
          <w:noProof/>
        </w:rPr>
        <w:drawing>
          <wp:anchor distT="0" distB="0" distL="114300" distR="114300" simplePos="0" relativeHeight="251685953" behindDoc="0" locked="0" layoutInCell="1" allowOverlap="1" wp14:anchorId="2BA1719F" wp14:editId="3C022FBD">
            <wp:simplePos x="0" y="0"/>
            <wp:positionH relativeFrom="margin">
              <wp:align>left</wp:align>
            </wp:positionH>
            <wp:positionV relativeFrom="paragraph">
              <wp:posOffset>322974</wp:posOffset>
            </wp:positionV>
            <wp:extent cx="3039745" cy="4740910"/>
            <wp:effectExtent l="0" t="0" r="8255" b="2540"/>
            <wp:wrapTopAndBottom/>
            <wp:docPr id="102" name="Picture 10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Q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39745" cy="4740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5A1C">
        <w:rPr>
          <w:rFonts w:ascii="Times New Roman" w:hAnsi="Times New Roman" w:cs="Times New Roman"/>
          <w:b/>
          <w:bCs/>
          <w:color w:val="FF0000"/>
          <w:sz w:val="26"/>
          <w:szCs w:val="26"/>
        </w:rPr>
        <w:t xml:space="preserve">  </w:t>
      </w:r>
      <w:r w:rsidRPr="00655A1C">
        <w:rPr>
          <w:rFonts w:ascii="Times New Roman" w:hAnsi="Times New Roman" w:cs="Times New Roman"/>
        </w:rPr>
        <w:t xml:space="preserve">Thống kê số lượng khách hàng đang truy cập vào website trong ngày </w:t>
      </w:r>
    </w:p>
    <w:p w14:paraId="0CC611A3" w14:textId="6554AA49" w:rsidR="005F100E" w:rsidRPr="00655A1C" w:rsidRDefault="0089323E" w:rsidP="0089323E">
      <w:pPr>
        <w:jc w:val="both"/>
        <w:rPr>
          <w:rFonts w:ascii="Times New Roman" w:hAnsi="Times New Roman" w:cs="Times New Roman"/>
          <w:b/>
          <w:bCs/>
          <w:sz w:val="26"/>
          <w:szCs w:val="26"/>
        </w:rPr>
      </w:pPr>
      <w:r w:rsidRPr="00655A1C">
        <w:rPr>
          <w:rFonts w:ascii="Times New Roman" w:hAnsi="Times New Roman" w:cs="Times New Roman"/>
          <w:b/>
          <w:bCs/>
          <w:sz w:val="26"/>
          <w:szCs w:val="26"/>
        </w:rPr>
        <w:t>Hình 54: Thống kê truy cập</w:t>
      </w:r>
    </w:p>
    <w:p w14:paraId="7278707E" w14:textId="77777777" w:rsidR="005F100E" w:rsidRPr="00655A1C" w:rsidRDefault="005F100E">
      <w:pPr>
        <w:rPr>
          <w:rFonts w:ascii="Times New Roman" w:eastAsia="Times New Roman" w:hAnsi="Times New Roman" w:cs="Times New Roman"/>
          <w:b/>
          <w:bCs/>
          <w:color w:val="FF0000"/>
          <w:kern w:val="36"/>
          <w:sz w:val="26"/>
          <w:szCs w:val="26"/>
        </w:rPr>
      </w:pPr>
    </w:p>
    <w:p w14:paraId="25672E36" w14:textId="56840185" w:rsidR="00540AC4" w:rsidRPr="00655A1C" w:rsidRDefault="00880882" w:rsidP="00880882">
      <w:pPr>
        <w:pStyle w:val="ListParagraph"/>
        <w:ind w:left="1800"/>
        <w:outlineLvl w:val="0"/>
        <w:rPr>
          <w:rFonts w:ascii="Times New Roman" w:hAnsi="Times New Roman" w:cs="Times New Roman"/>
          <w:b/>
          <w:color w:val="0070C0"/>
          <w:sz w:val="26"/>
          <w:szCs w:val="26"/>
          <w:lang w:val="vi-VN"/>
        </w:rPr>
      </w:pPr>
      <w:bookmarkStart w:id="235" w:name="_Toc118814427"/>
      <w:bookmarkEnd w:id="222"/>
      <w:r w:rsidRPr="00655A1C">
        <w:rPr>
          <w:rFonts w:ascii="Times New Roman" w:hAnsi="Times New Roman" w:cs="Times New Roman"/>
          <w:b/>
          <w:color w:val="0070C0"/>
          <w:sz w:val="26"/>
          <w:szCs w:val="26"/>
        </w:rPr>
        <w:lastRenderedPageBreak/>
        <w:t>CHƯƠNG</w:t>
      </w:r>
      <w:r w:rsidRPr="00655A1C">
        <w:rPr>
          <w:rFonts w:ascii="Times New Roman" w:hAnsi="Times New Roman" w:cs="Times New Roman"/>
          <w:b/>
          <w:color w:val="0070C0"/>
          <w:sz w:val="26"/>
          <w:szCs w:val="26"/>
          <w:lang w:val="vi-VN"/>
        </w:rPr>
        <w:t xml:space="preserve"> 4: KẾT LUẬN VÀ HƯỚNG PHÁT TRIỂN</w:t>
      </w:r>
      <w:bookmarkEnd w:id="235"/>
    </w:p>
    <w:p w14:paraId="213B22B0" w14:textId="567CC619" w:rsidR="00880882" w:rsidRPr="00655A1C" w:rsidRDefault="00880882" w:rsidP="00880882">
      <w:pPr>
        <w:rPr>
          <w:rFonts w:ascii="Times New Roman" w:hAnsi="Times New Roman" w:cs="Times New Roman"/>
          <w:b/>
          <w:color w:val="0070C0"/>
          <w:sz w:val="26"/>
          <w:szCs w:val="26"/>
          <w:lang w:val="vi-VN"/>
        </w:rPr>
      </w:pPr>
    </w:p>
    <w:p w14:paraId="500BF4BD" w14:textId="7423C6E1" w:rsidR="00880882" w:rsidRPr="00655A1C" w:rsidRDefault="00880882" w:rsidP="00880882">
      <w:pPr>
        <w:rPr>
          <w:rFonts w:ascii="Times New Roman" w:hAnsi="Times New Roman" w:cs="Times New Roman"/>
          <w:b/>
          <w:sz w:val="26"/>
          <w:szCs w:val="26"/>
          <w:lang w:val="vi-VN"/>
        </w:rPr>
      </w:pPr>
      <w:r w:rsidRPr="00655A1C">
        <w:rPr>
          <w:rFonts w:ascii="Times New Roman" w:hAnsi="Times New Roman" w:cs="Times New Roman"/>
          <w:b/>
          <w:sz w:val="26"/>
          <w:szCs w:val="26"/>
          <w:lang w:val="vi-VN"/>
        </w:rPr>
        <w:t>4.1. Kết luận</w:t>
      </w:r>
    </w:p>
    <w:p w14:paraId="069CFA71" w14:textId="1B919071" w:rsidR="00880882" w:rsidRPr="00655A1C" w:rsidRDefault="00880882" w:rsidP="00880882">
      <w:pPr>
        <w:rPr>
          <w:rFonts w:ascii="Times New Roman" w:hAnsi="Times New Roman" w:cs="Times New Roman"/>
          <w:b/>
          <w:sz w:val="26"/>
          <w:szCs w:val="26"/>
          <w:lang w:val="vi-VN"/>
        </w:rPr>
      </w:pPr>
      <w:r w:rsidRPr="00655A1C">
        <w:rPr>
          <w:rFonts w:ascii="Times New Roman" w:hAnsi="Times New Roman" w:cs="Times New Roman"/>
          <w:b/>
          <w:sz w:val="26"/>
          <w:szCs w:val="26"/>
          <w:lang w:val="vi-VN"/>
        </w:rPr>
        <w:t>4.2. Hướng phát triển</w:t>
      </w:r>
    </w:p>
    <w:p w14:paraId="02648538" w14:textId="6B7D81A3" w:rsidR="00540AC4" w:rsidRPr="00655A1C" w:rsidRDefault="00540AC4">
      <w:pPr>
        <w:pStyle w:val="ListParagraph"/>
        <w:numPr>
          <w:ilvl w:val="0"/>
          <w:numId w:val="5"/>
        </w:numPr>
        <w:spacing w:before="240" w:after="0" w:line="420" w:lineRule="auto"/>
        <w:ind w:left="180" w:hanging="54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lang w:val="vi-VN"/>
        </w:rPr>
        <w:t xml:space="preserve">Trong đồ án này nhóm đã nghiên cứu, tìm hiểu về </w:t>
      </w:r>
      <w:r w:rsidR="003A1D46" w:rsidRPr="00655A1C">
        <w:rPr>
          <w:rFonts w:ascii="Times New Roman" w:eastAsia="Times New Roman" w:hAnsi="Times New Roman" w:cs="Times New Roman"/>
          <w:b/>
          <w:color w:val="303134"/>
          <w:sz w:val="26"/>
          <w:szCs w:val="26"/>
          <w:lang w:val="vi-VN"/>
        </w:rPr>
        <w:t xml:space="preserve">cách thức mô hình và xây dựng 1 website </w:t>
      </w:r>
      <w:r w:rsidRPr="00655A1C">
        <w:rPr>
          <w:rFonts w:ascii="Times New Roman" w:eastAsia="Times New Roman" w:hAnsi="Times New Roman" w:cs="Times New Roman"/>
          <w:b/>
          <w:color w:val="303134"/>
          <w:sz w:val="26"/>
          <w:szCs w:val="26"/>
          <w:lang w:val="vi-VN"/>
        </w:rPr>
        <w:t xml:space="preserve">. </w:t>
      </w:r>
      <w:r w:rsidRPr="00655A1C">
        <w:rPr>
          <w:rFonts w:ascii="Times New Roman" w:eastAsia="Times New Roman" w:hAnsi="Times New Roman" w:cs="Times New Roman"/>
          <w:b/>
          <w:color w:val="303134"/>
          <w:sz w:val="26"/>
          <w:szCs w:val="26"/>
        </w:rPr>
        <w:t xml:space="preserve">Đồ án đã thực hiện những nhiệm vụ sau:  </w:t>
      </w:r>
    </w:p>
    <w:p w14:paraId="65576047" w14:textId="084D903E" w:rsidR="00540AC4" w:rsidRPr="00655A1C" w:rsidRDefault="004E5DEC">
      <w:pPr>
        <w:pStyle w:val="ListParagraph"/>
        <w:numPr>
          <w:ilvl w:val="0"/>
          <w:numId w:val="4"/>
        </w:numPr>
        <w:spacing w:before="240" w:after="240" w:line="420" w:lineRule="auto"/>
        <w:ind w:left="270" w:hanging="63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rPr>
        <w:t>Phân</w:t>
      </w:r>
      <w:r w:rsidRPr="00655A1C">
        <w:rPr>
          <w:rFonts w:ascii="Times New Roman" w:eastAsia="Times New Roman" w:hAnsi="Times New Roman" w:cs="Times New Roman"/>
          <w:b/>
          <w:color w:val="303134"/>
          <w:sz w:val="26"/>
          <w:szCs w:val="26"/>
          <w:lang w:val="vi-VN"/>
        </w:rPr>
        <w:t xml:space="preserve"> quyền </w:t>
      </w:r>
      <w:r w:rsidR="00540AC4" w:rsidRPr="00655A1C">
        <w:rPr>
          <w:rFonts w:ascii="Times New Roman" w:eastAsia="Times New Roman" w:hAnsi="Times New Roman" w:cs="Times New Roman"/>
          <w:b/>
          <w:color w:val="303134"/>
          <w:sz w:val="26"/>
          <w:szCs w:val="26"/>
        </w:rPr>
        <w:t xml:space="preserve">của </w:t>
      </w:r>
      <w:r w:rsidR="004E1C55" w:rsidRPr="00655A1C">
        <w:rPr>
          <w:rFonts w:ascii="Times New Roman" w:eastAsia="Times New Roman" w:hAnsi="Times New Roman" w:cs="Times New Roman"/>
          <w:b/>
          <w:color w:val="303134"/>
          <w:sz w:val="26"/>
          <w:szCs w:val="26"/>
        </w:rPr>
        <w:t>user</w:t>
      </w:r>
      <w:r w:rsidR="004E7D80" w:rsidRPr="00655A1C">
        <w:rPr>
          <w:rFonts w:ascii="Times New Roman" w:eastAsia="Times New Roman" w:hAnsi="Times New Roman" w:cs="Times New Roman"/>
          <w:b/>
          <w:color w:val="303134"/>
          <w:sz w:val="26"/>
          <w:szCs w:val="26"/>
          <w:lang w:val="vi-VN"/>
        </w:rPr>
        <w:t xml:space="preserve">, </w:t>
      </w:r>
      <w:r w:rsidR="004E1C55" w:rsidRPr="00655A1C">
        <w:rPr>
          <w:rFonts w:ascii="Times New Roman" w:eastAsia="Times New Roman" w:hAnsi="Times New Roman" w:cs="Times New Roman"/>
          <w:b/>
          <w:color w:val="303134"/>
          <w:sz w:val="26"/>
          <w:szCs w:val="26"/>
          <w:lang w:val="vi-VN"/>
        </w:rPr>
        <w:t>admin</w:t>
      </w:r>
      <w:r w:rsidR="004E7D80" w:rsidRPr="00655A1C">
        <w:rPr>
          <w:rFonts w:ascii="Times New Roman" w:eastAsia="Times New Roman" w:hAnsi="Times New Roman" w:cs="Times New Roman"/>
          <w:b/>
          <w:color w:val="303134"/>
          <w:sz w:val="26"/>
          <w:szCs w:val="26"/>
          <w:lang w:val="vi-VN"/>
        </w:rPr>
        <w:t xml:space="preserve">. </w:t>
      </w:r>
      <w:r w:rsidR="007B0CF1" w:rsidRPr="00655A1C">
        <w:rPr>
          <w:rFonts w:ascii="Times New Roman" w:eastAsia="Times New Roman" w:hAnsi="Times New Roman" w:cs="Times New Roman"/>
          <w:b/>
          <w:color w:val="303134"/>
          <w:sz w:val="26"/>
          <w:szCs w:val="26"/>
          <w:lang w:val="vi-VN"/>
        </w:rPr>
        <w:t xml:space="preserve">Cách lưu trữ và </w:t>
      </w:r>
      <w:r w:rsidR="004E1C55" w:rsidRPr="00655A1C">
        <w:rPr>
          <w:rFonts w:ascii="Times New Roman" w:eastAsia="Times New Roman" w:hAnsi="Times New Roman" w:cs="Times New Roman"/>
          <w:b/>
          <w:color w:val="303134"/>
          <w:sz w:val="26"/>
          <w:szCs w:val="26"/>
          <w:lang w:val="vi-VN"/>
        </w:rPr>
        <w:t>quản lí cơ sở dữ liệu ( database).</w:t>
      </w:r>
    </w:p>
    <w:p w14:paraId="641560B4" w14:textId="188415B1" w:rsidR="00540AC4" w:rsidRPr="00655A1C" w:rsidRDefault="004E5DEC">
      <w:pPr>
        <w:pStyle w:val="ListParagraph"/>
        <w:numPr>
          <w:ilvl w:val="0"/>
          <w:numId w:val="4"/>
        </w:numPr>
        <w:spacing w:before="240" w:after="240" w:line="420" w:lineRule="auto"/>
        <w:ind w:left="360" w:hanging="63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rPr>
        <w:t>Xây</w:t>
      </w:r>
      <w:r w:rsidRPr="00655A1C">
        <w:rPr>
          <w:rFonts w:ascii="Times New Roman" w:eastAsia="Times New Roman" w:hAnsi="Times New Roman" w:cs="Times New Roman"/>
          <w:b/>
          <w:color w:val="303134"/>
          <w:sz w:val="26"/>
          <w:szCs w:val="26"/>
          <w:lang w:val="vi-VN"/>
        </w:rPr>
        <w:t xml:space="preserve"> dựng web có chức năng chat Messenger trực tiếp với người dùng, livestream bán hàng, thanh toán Paypal, thanh toán nội địa, quét mã, COD,…</w:t>
      </w:r>
    </w:p>
    <w:p w14:paraId="1E40E4F8" w14:textId="553155AB" w:rsidR="004E5DEC" w:rsidRPr="00655A1C" w:rsidRDefault="004E5DEC">
      <w:pPr>
        <w:pStyle w:val="ListParagraph"/>
        <w:numPr>
          <w:ilvl w:val="0"/>
          <w:numId w:val="4"/>
        </w:numPr>
        <w:spacing w:before="240" w:after="240" w:line="420" w:lineRule="auto"/>
        <w:ind w:left="360" w:hanging="63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lang w:val="vi-VN"/>
        </w:rPr>
        <w:t>Ngoài ra còn có email marketing sản phẩm, thông báo đơn hàng, đăng kí tài khoản qua email,….</w:t>
      </w:r>
    </w:p>
    <w:p w14:paraId="237ABE2D" w14:textId="7B1394AB" w:rsidR="004E5DEC" w:rsidRPr="00655A1C" w:rsidRDefault="004E5DEC">
      <w:pPr>
        <w:pStyle w:val="ListParagraph"/>
        <w:numPr>
          <w:ilvl w:val="0"/>
          <w:numId w:val="4"/>
        </w:numPr>
        <w:spacing w:before="240" w:after="240" w:line="420" w:lineRule="auto"/>
        <w:ind w:left="360" w:hanging="63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lang w:val="vi-VN"/>
        </w:rPr>
        <w:t>Tên miền chuẩn bảo mật SSL, đạt tiêu chuẩn Google search console, anaslystic,..</w:t>
      </w:r>
    </w:p>
    <w:p w14:paraId="393B6FDD" w14:textId="09585297" w:rsidR="00DC1A06" w:rsidRPr="00655A1C" w:rsidRDefault="00DC1A06">
      <w:pPr>
        <w:pStyle w:val="ListParagraph"/>
        <w:numPr>
          <w:ilvl w:val="0"/>
          <w:numId w:val="4"/>
        </w:numPr>
        <w:spacing w:before="240" w:after="240" w:line="420" w:lineRule="auto"/>
        <w:ind w:left="360" w:hanging="630"/>
        <w:jc w:val="both"/>
        <w:rPr>
          <w:rFonts w:ascii="Times New Roman" w:eastAsia="Times New Roman" w:hAnsi="Times New Roman" w:cs="Times New Roman"/>
          <w:b/>
          <w:color w:val="303134"/>
          <w:sz w:val="26"/>
          <w:szCs w:val="26"/>
        </w:rPr>
      </w:pPr>
      <w:r w:rsidRPr="00655A1C">
        <w:rPr>
          <w:rFonts w:ascii="Times New Roman" w:eastAsia="Times New Roman" w:hAnsi="Times New Roman" w:cs="Times New Roman"/>
          <w:b/>
          <w:color w:val="303134"/>
          <w:sz w:val="26"/>
          <w:szCs w:val="26"/>
          <w:lang w:val="vi-VN"/>
        </w:rPr>
        <w:t>URL thân thiện với người dùng, giao diện có tính thẩm mĩ cao,…</w:t>
      </w:r>
    </w:p>
    <w:p w14:paraId="55DACE53" w14:textId="36455A72" w:rsidR="004E5DEC" w:rsidRPr="00655A1C" w:rsidRDefault="004E5DEC">
      <w:pPr>
        <w:pStyle w:val="ListParagraph"/>
        <w:numPr>
          <w:ilvl w:val="0"/>
          <w:numId w:val="15"/>
        </w:numPr>
        <w:rPr>
          <w:rFonts w:ascii="Times New Roman" w:hAnsi="Times New Roman" w:cs="Times New Roman"/>
          <w:sz w:val="26"/>
          <w:szCs w:val="26"/>
        </w:rPr>
      </w:pPr>
      <w:r w:rsidRPr="00655A1C">
        <w:rPr>
          <w:rFonts w:ascii="Times New Roman" w:hAnsi="Times New Roman" w:cs="Times New Roman"/>
          <w:sz w:val="26"/>
          <w:szCs w:val="26"/>
        </w:rPr>
        <w:t>Bước đầu xây dựng  website bán hàng thành công. Tuy nhiên, do thời gian và khả năng có hạn chế, nên nhóm em chưa đi sâu tìm hiểu và khai thác được nhiều về website, vì vậy giao diện web chưa hoàn thiện, xử lý code trên môi trường lập trình Visual Studio còn chưa tốt, chương trình vẫn còn nhiều thiếu sót.</w:t>
      </w:r>
    </w:p>
    <w:p w14:paraId="1DAB871B" w14:textId="77777777" w:rsidR="004E5DEC" w:rsidRPr="00655A1C" w:rsidRDefault="004E5DEC" w:rsidP="004E5DEC">
      <w:pPr>
        <w:pStyle w:val="ListParagraph"/>
        <w:rPr>
          <w:rFonts w:ascii="Times New Roman" w:hAnsi="Times New Roman" w:cs="Times New Roman"/>
          <w:sz w:val="26"/>
          <w:szCs w:val="26"/>
        </w:rPr>
      </w:pPr>
    </w:p>
    <w:p w14:paraId="635318E2" w14:textId="3092B057" w:rsidR="00540AC4" w:rsidRPr="00655A1C" w:rsidRDefault="00540AC4">
      <w:pPr>
        <w:pStyle w:val="ListParagraph"/>
        <w:numPr>
          <w:ilvl w:val="0"/>
          <w:numId w:val="16"/>
        </w:numPr>
        <w:rPr>
          <w:rFonts w:ascii="Times New Roman" w:hAnsi="Times New Roman" w:cs="Times New Roman"/>
          <w:sz w:val="26"/>
          <w:szCs w:val="26"/>
        </w:rPr>
      </w:pPr>
      <w:r w:rsidRPr="00655A1C">
        <w:rPr>
          <w:rFonts w:ascii="Times New Roman" w:hAnsi="Times New Roman" w:cs="Times New Roman"/>
          <w:sz w:val="26"/>
          <w:szCs w:val="26"/>
        </w:rPr>
        <w:t xml:space="preserve">Rất mong  </w:t>
      </w:r>
      <w:r w:rsidR="00C51E1D" w:rsidRPr="00655A1C">
        <w:rPr>
          <w:rFonts w:ascii="Times New Roman" w:hAnsi="Times New Roman" w:cs="Times New Roman"/>
          <w:sz w:val="26"/>
          <w:szCs w:val="26"/>
        </w:rPr>
        <w:t>cô</w:t>
      </w:r>
      <w:r w:rsidRPr="00655A1C">
        <w:rPr>
          <w:rFonts w:ascii="Times New Roman" w:hAnsi="Times New Roman" w:cs="Times New Roman"/>
          <w:sz w:val="26"/>
          <w:szCs w:val="26"/>
        </w:rPr>
        <w:t xml:space="preserve">  và các bạn tận tình giúp đỡ để chương trình ngày càng được hoàn thiện hơn. Trong tương lai, </w:t>
      </w:r>
      <w:r w:rsidR="00D77D3A" w:rsidRPr="00655A1C">
        <w:rPr>
          <w:rFonts w:ascii="Times New Roman" w:hAnsi="Times New Roman" w:cs="Times New Roman"/>
          <w:sz w:val="26"/>
          <w:szCs w:val="26"/>
        </w:rPr>
        <w:t>nhóm em</w:t>
      </w:r>
      <w:r w:rsidRPr="00655A1C">
        <w:rPr>
          <w:rFonts w:ascii="Times New Roman" w:hAnsi="Times New Roman" w:cs="Times New Roman"/>
          <w:sz w:val="26"/>
          <w:szCs w:val="26"/>
        </w:rPr>
        <w:t xml:space="preserve"> mong muốn sẽ  phát triển</w:t>
      </w:r>
      <w:r w:rsidR="00475A79" w:rsidRPr="00655A1C">
        <w:rPr>
          <w:rFonts w:ascii="Times New Roman" w:hAnsi="Times New Roman" w:cs="Times New Roman"/>
          <w:sz w:val="26"/>
          <w:szCs w:val="26"/>
        </w:rPr>
        <w:t xml:space="preserve"> tốt hơn</w:t>
      </w:r>
      <w:r w:rsidRPr="00655A1C">
        <w:rPr>
          <w:rFonts w:ascii="Times New Roman" w:hAnsi="Times New Roman" w:cs="Times New Roman"/>
          <w:sz w:val="26"/>
          <w:szCs w:val="26"/>
        </w:rPr>
        <w:t xml:space="preserve"> về mọi mặt (giao diện, chức năng,…) và sẽ trở thành một </w:t>
      </w:r>
      <w:r w:rsidR="00816901" w:rsidRPr="00655A1C">
        <w:rPr>
          <w:rFonts w:ascii="Times New Roman" w:hAnsi="Times New Roman" w:cs="Times New Roman"/>
          <w:sz w:val="26"/>
          <w:szCs w:val="26"/>
        </w:rPr>
        <w:t xml:space="preserve">website </w:t>
      </w:r>
      <w:r w:rsidR="005D0731" w:rsidRPr="00655A1C">
        <w:rPr>
          <w:rFonts w:ascii="Times New Roman" w:hAnsi="Times New Roman" w:cs="Times New Roman"/>
          <w:sz w:val="26"/>
          <w:szCs w:val="26"/>
        </w:rPr>
        <w:t>bán hàng uy tín và chất lượng.</w:t>
      </w:r>
    </w:p>
    <w:p w14:paraId="1277F65C" w14:textId="77777777" w:rsidR="00794B3C" w:rsidRPr="00655A1C" w:rsidRDefault="00794B3C" w:rsidP="003604FB">
      <w:pPr>
        <w:pStyle w:val="ListParagraph"/>
        <w:ind w:left="90"/>
        <w:rPr>
          <w:rFonts w:ascii="Times New Roman" w:hAnsi="Times New Roman" w:cs="Times New Roman"/>
          <w:sz w:val="26"/>
          <w:szCs w:val="26"/>
        </w:rPr>
      </w:pPr>
    </w:p>
    <w:p w14:paraId="3A44DD25" w14:textId="77777777" w:rsidR="00540AC4" w:rsidRPr="00655A1C" w:rsidRDefault="00540AC4" w:rsidP="003604FB">
      <w:pPr>
        <w:pStyle w:val="ListParagraph"/>
        <w:ind w:left="90"/>
        <w:rPr>
          <w:rFonts w:ascii="Times New Roman" w:hAnsi="Times New Roman" w:cs="Times New Roman"/>
          <w:sz w:val="26"/>
          <w:szCs w:val="26"/>
        </w:rPr>
      </w:pPr>
    </w:p>
    <w:p w14:paraId="260D312F" w14:textId="77777777" w:rsidR="00540AC4" w:rsidRPr="00655A1C" w:rsidRDefault="00540AC4" w:rsidP="003604FB">
      <w:pPr>
        <w:pStyle w:val="ListParagraph"/>
        <w:ind w:left="90"/>
        <w:rPr>
          <w:rFonts w:ascii="Times New Roman" w:hAnsi="Times New Roman" w:cs="Times New Roman"/>
          <w:sz w:val="26"/>
          <w:szCs w:val="26"/>
        </w:rPr>
      </w:pPr>
    </w:p>
    <w:p w14:paraId="0EA553E5" w14:textId="77777777" w:rsidR="00540AC4" w:rsidRPr="00655A1C" w:rsidRDefault="00540AC4" w:rsidP="003604FB">
      <w:pPr>
        <w:pStyle w:val="ListParagraph"/>
        <w:ind w:left="90"/>
        <w:rPr>
          <w:rFonts w:ascii="Times New Roman" w:hAnsi="Times New Roman" w:cs="Times New Roman"/>
          <w:sz w:val="26"/>
          <w:szCs w:val="26"/>
        </w:rPr>
      </w:pPr>
    </w:p>
    <w:p w14:paraId="7149CC65" w14:textId="77777777" w:rsidR="00540AC4" w:rsidRPr="00655A1C" w:rsidRDefault="00540AC4" w:rsidP="003604FB">
      <w:pPr>
        <w:pStyle w:val="ListParagraph"/>
        <w:ind w:left="90"/>
        <w:rPr>
          <w:rFonts w:ascii="Times New Roman" w:hAnsi="Times New Roman" w:cs="Times New Roman"/>
          <w:sz w:val="26"/>
          <w:szCs w:val="26"/>
        </w:rPr>
      </w:pPr>
    </w:p>
    <w:p w14:paraId="402F54E9" w14:textId="77777777" w:rsidR="00540AC4" w:rsidRPr="00655A1C" w:rsidRDefault="00540AC4" w:rsidP="003604FB">
      <w:pPr>
        <w:pStyle w:val="ListParagraph"/>
        <w:ind w:left="90"/>
        <w:rPr>
          <w:rFonts w:ascii="Times New Roman" w:hAnsi="Times New Roman" w:cs="Times New Roman"/>
          <w:sz w:val="26"/>
          <w:szCs w:val="26"/>
        </w:rPr>
      </w:pPr>
    </w:p>
    <w:p w14:paraId="12FB4307" w14:textId="77777777" w:rsidR="00540AC4" w:rsidRPr="00655A1C" w:rsidRDefault="00540AC4" w:rsidP="003604FB">
      <w:pPr>
        <w:pStyle w:val="ListParagraph"/>
        <w:ind w:left="90"/>
        <w:rPr>
          <w:rFonts w:ascii="Times New Roman" w:hAnsi="Times New Roman" w:cs="Times New Roman"/>
          <w:sz w:val="26"/>
          <w:szCs w:val="26"/>
        </w:rPr>
      </w:pPr>
    </w:p>
    <w:p w14:paraId="5D76360F" w14:textId="77777777" w:rsidR="00540AC4" w:rsidRPr="00655A1C" w:rsidRDefault="00540AC4" w:rsidP="003604FB">
      <w:pPr>
        <w:pStyle w:val="ListParagraph"/>
        <w:ind w:left="90"/>
        <w:rPr>
          <w:rFonts w:ascii="Times New Roman" w:hAnsi="Times New Roman" w:cs="Times New Roman"/>
          <w:sz w:val="26"/>
          <w:szCs w:val="26"/>
        </w:rPr>
      </w:pPr>
    </w:p>
    <w:p w14:paraId="1E9C67B2" w14:textId="77777777" w:rsidR="00540AC4" w:rsidRPr="00655A1C" w:rsidRDefault="00540AC4" w:rsidP="003604FB">
      <w:pPr>
        <w:pStyle w:val="ListParagraph"/>
        <w:ind w:left="90"/>
        <w:rPr>
          <w:rFonts w:ascii="Times New Roman" w:hAnsi="Times New Roman" w:cs="Times New Roman"/>
          <w:sz w:val="26"/>
          <w:szCs w:val="26"/>
        </w:rPr>
      </w:pPr>
    </w:p>
    <w:p w14:paraId="2CEA998F" w14:textId="77777777" w:rsidR="00540AC4" w:rsidRPr="00655A1C" w:rsidRDefault="00540AC4" w:rsidP="003604FB">
      <w:pPr>
        <w:pStyle w:val="ListParagraph"/>
        <w:ind w:left="90"/>
        <w:rPr>
          <w:rFonts w:ascii="Times New Roman" w:hAnsi="Times New Roman" w:cs="Times New Roman"/>
          <w:sz w:val="26"/>
          <w:szCs w:val="26"/>
        </w:rPr>
      </w:pPr>
    </w:p>
    <w:p w14:paraId="28D79F82" w14:textId="77777777" w:rsidR="00540AC4" w:rsidRPr="00655A1C" w:rsidRDefault="00540AC4" w:rsidP="003604FB">
      <w:pPr>
        <w:pStyle w:val="ListParagraph"/>
        <w:ind w:left="90"/>
        <w:rPr>
          <w:rFonts w:ascii="Times New Roman" w:hAnsi="Times New Roman" w:cs="Times New Roman"/>
          <w:sz w:val="26"/>
          <w:szCs w:val="26"/>
        </w:rPr>
      </w:pPr>
    </w:p>
    <w:p w14:paraId="22ED6EF0" w14:textId="77777777" w:rsidR="00540AC4" w:rsidRPr="00655A1C" w:rsidRDefault="00540AC4" w:rsidP="003604FB">
      <w:pPr>
        <w:pStyle w:val="ListParagraph"/>
        <w:ind w:left="90"/>
        <w:rPr>
          <w:rFonts w:ascii="Times New Roman" w:hAnsi="Times New Roman" w:cs="Times New Roman"/>
          <w:sz w:val="26"/>
          <w:szCs w:val="26"/>
        </w:rPr>
      </w:pPr>
    </w:p>
    <w:p w14:paraId="02743499" w14:textId="77777777" w:rsidR="00540AC4" w:rsidRPr="00655A1C" w:rsidRDefault="00540AC4" w:rsidP="003604FB">
      <w:pPr>
        <w:pStyle w:val="ListParagraph"/>
        <w:ind w:left="90"/>
        <w:rPr>
          <w:rFonts w:ascii="Times New Roman" w:hAnsi="Times New Roman" w:cs="Times New Roman"/>
          <w:sz w:val="26"/>
          <w:szCs w:val="26"/>
        </w:rPr>
      </w:pPr>
    </w:p>
    <w:p w14:paraId="471104E5" w14:textId="77777777" w:rsidR="00540AC4" w:rsidRPr="00655A1C" w:rsidRDefault="00540AC4" w:rsidP="003604FB">
      <w:pPr>
        <w:pStyle w:val="ListParagraph"/>
        <w:ind w:left="90"/>
        <w:rPr>
          <w:rFonts w:ascii="Times New Roman" w:hAnsi="Times New Roman" w:cs="Times New Roman"/>
          <w:sz w:val="26"/>
          <w:szCs w:val="26"/>
        </w:rPr>
      </w:pPr>
    </w:p>
    <w:p w14:paraId="0E75BFE5" w14:textId="77777777" w:rsidR="00DB2B75" w:rsidRPr="00655A1C" w:rsidRDefault="00DB2B75" w:rsidP="003604FB">
      <w:pPr>
        <w:pStyle w:val="ListParagraph"/>
        <w:ind w:left="90"/>
        <w:rPr>
          <w:rFonts w:ascii="Times New Roman" w:hAnsi="Times New Roman" w:cs="Times New Roman"/>
          <w:sz w:val="26"/>
          <w:szCs w:val="26"/>
        </w:rPr>
      </w:pPr>
    </w:p>
    <w:p w14:paraId="4256B99E" w14:textId="77777777" w:rsidR="00DB2B75" w:rsidRPr="00655A1C" w:rsidRDefault="00DB2B75" w:rsidP="003604FB">
      <w:pPr>
        <w:pStyle w:val="ListParagraph"/>
        <w:ind w:left="90"/>
        <w:rPr>
          <w:rFonts w:ascii="Times New Roman" w:hAnsi="Times New Roman" w:cs="Times New Roman"/>
          <w:sz w:val="26"/>
          <w:szCs w:val="26"/>
        </w:rPr>
      </w:pPr>
    </w:p>
    <w:p w14:paraId="05BE1119" w14:textId="77777777" w:rsidR="00DB2B75" w:rsidRPr="00655A1C" w:rsidRDefault="00DB2B75" w:rsidP="003604FB">
      <w:pPr>
        <w:pStyle w:val="ListParagraph"/>
        <w:ind w:left="90"/>
        <w:rPr>
          <w:rFonts w:ascii="Times New Roman" w:hAnsi="Times New Roman" w:cs="Times New Roman"/>
          <w:sz w:val="26"/>
          <w:szCs w:val="26"/>
        </w:rPr>
      </w:pPr>
    </w:p>
    <w:p w14:paraId="55ABD304" w14:textId="77777777" w:rsidR="00540AC4" w:rsidRPr="00655A1C" w:rsidRDefault="00540AC4" w:rsidP="003604FB">
      <w:pPr>
        <w:pStyle w:val="ListParagraph"/>
        <w:ind w:left="90"/>
        <w:rPr>
          <w:rFonts w:ascii="Times New Roman" w:hAnsi="Times New Roman" w:cs="Times New Roman"/>
          <w:sz w:val="26"/>
          <w:szCs w:val="26"/>
        </w:rPr>
      </w:pPr>
    </w:p>
    <w:p w14:paraId="793846DD" w14:textId="1EA0D070" w:rsidR="00540AC4" w:rsidRPr="00655A1C" w:rsidRDefault="00872249" w:rsidP="00B75B5D">
      <w:pPr>
        <w:pStyle w:val="ListParagraph"/>
        <w:spacing w:line="360" w:lineRule="auto"/>
        <w:ind w:left="90"/>
        <w:jc w:val="center"/>
        <w:outlineLvl w:val="0"/>
        <w:rPr>
          <w:rFonts w:ascii="Times New Roman" w:hAnsi="Times New Roman" w:cs="Times New Roman"/>
          <w:b/>
          <w:bCs/>
          <w:sz w:val="26"/>
          <w:szCs w:val="26"/>
          <w:lang w:val="vi-VN"/>
        </w:rPr>
      </w:pPr>
      <w:bookmarkStart w:id="236" w:name="_Toc118814428"/>
      <w:r w:rsidRPr="00655A1C">
        <w:rPr>
          <w:rFonts w:ascii="Times New Roman" w:hAnsi="Times New Roman" w:cs="Times New Roman"/>
          <w:b/>
          <w:bCs/>
          <w:sz w:val="26"/>
          <w:szCs w:val="26"/>
        </w:rPr>
        <w:t>TÀI</w:t>
      </w:r>
      <w:r w:rsidRPr="00655A1C">
        <w:rPr>
          <w:rFonts w:ascii="Times New Roman" w:hAnsi="Times New Roman" w:cs="Times New Roman"/>
          <w:b/>
          <w:bCs/>
          <w:sz w:val="26"/>
          <w:szCs w:val="26"/>
          <w:lang w:val="vi-VN"/>
        </w:rPr>
        <w:t xml:space="preserve"> LIỆU THAM KHẢO</w:t>
      </w:r>
      <w:bookmarkEnd w:id="236"/>
    </w:p>
    <w:p w14:paraId="60491F26" w14:textId="0D852687" w:rsidR="00872249" w:rsidRPr="00655A1C" w:rsidRDefault="00FE196C">
      <w:pPr>
        <w:pStyle w:val="ListParagraph"/>
        <w:numPr>
          <w:ilvl w:val="0"/>
          <w:numId w:val="6"/>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W3School </w:t>
      </w:r>
      <w:r w:rsidR="00BA4A15" w:rsidRPr="00655A1C">
        <w:rPr>
          <w:rFonts w:ascii="Times New Roman" w:hAnsi="Times New Roman" w:cs="Times New Roman"/>
          <w:sz w:val="26"/>
          <w:szCs w:val="26"/>
          <w:lang w:val="vi-VN"/>
        </w:rPr>
        <w:t xml:space="preserve">PHP link: </w:t>
      </w:r>
      <w:hyperlink r:id="rId98" w:history="1">
        <w:r w:rsidR="00BA4A15" w:rsidRPr="00655A1C">
          <w:rPr>
            <w:rStyle w:val="Hyperlink"/>
            <w:rFonts w:ascii="Times New Roman" w:hAnsi="Times New Roman" w:cs="Times New Roman"/>
            <w:sz w:val="26"/>
            <w:szCs w:val="26"/>
            <w:lang w:val="vi-VN"/>
          </w:rPr>
          <w:t>https://www.w3schools.com/php/</w:t>
        </w:r>
      </w:hyperlink>
    </w:p>
    <w:p w14:paraId="32CDCCB9" w14:textId="5F7D5D3F" w:rsidR="00BA4A15" w:rsidRPr="00655A1C" w:rsidRDefault="00895AD8">
      <w:pPr>
        <w:pStyle w:val="ListParagraph"/>
        <w:numPr>
          <w:ilvl w:val="0"/>
          <w:numId w:val="6"/>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Xampp </w:t>
      </w:r>
      <w:r w:rsidR="007F5B15" w:rsidRPr="00655A1C">
        <w:rPr>
          <w:rFonts w:ascii="Times New Roman" w:hAnsi="Times New Roman" w:cs="Times New Roman"/>
          <w:sz w:val="26"/>
          <w:szCs w:val="26"/>
          <w:lang w:val="vi-VN"/>
        </w:rPr>
        <w:t xml:space="preserve">link: </w:t>
      </w:r>
      <w:hyperlink r:id="rId99" w:history="1">
        <w:r w:rsidRPr="00655A1C">
          <w:rPr>
            <w:rStyle w:val="Hyperlink"/>
            <w:rFonts w:ascii="Times New Roman" w:hAnsi="Times New Roman" w:cs="Times New Roman"/>
            <w:sz w:val="26"/>
            <w:szCs w:val="26"/>
            <w:lang w:val="vi-VN"/>
          </w:rPr>
          <w:t>https://www.apachefriends.org/</w:t>
        </w:r>
      </w:hyperlink>
    </w:p>
    <w:p w14:paraId="747C63C0" w14:textId="417E7C11" w:rsidR="00895AD8" w:rsidRPr="00655A1C" w:rsidRDefault="0031144D">
      <w:pPr>
        <w:pStyle w:val="ListParagraph"/>
        <w:numPr>
          <w:ilvl w:val="0"/>
          <w:numId w:val="6"/>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Visual studio </w:t>
      </w:r>
      <w:r w:rsidR="007F5B15" w:rsidRPr="00655A1C">
        <w:rPr>
          <w:rFonts w:ascii="Times New Roman" w:hAnsi="Times New Roman" w:cs="Times New Roman"/>
          <w:sz w:val="26"/>
          <w:szCs w:val="26"/>
          <w:lang w:val="vi-VN"/>
        </w:rPr>
        <w:t xml:space="preserve">learn PHP link: </w:t>
      </w:r>
      <w:hyperlink r:id="rId100" w:history="1">
        <w:r w:rsidR="007F5B15" w:rsidRPr="00655A1C">
          <w:rPr>
            <w:rStyle w:val="Hyperlink"/>
            <w:rFonts w:ascii="Times New Roman" w:hAnsi="Times New Roman" w:cs="Times New Roman"/>
            <w:sz w:val="26"/>
            <w:szCs w:val="26"/>
            <w:lang w:val="vi-VN"/>
          </w:rPr>
          <w:t>https://code.visualstudio.com/docs/languages/php</w:t>
        </w:r>
      </w:hyperlink>
    </w:p>
    <w:p w14:paraId="1BA812E8" w14:textId="1D18DD9B" w:rsidR="007F5B15" w:rsidRPr="00655A1C" w:rsidRDefault="00000000">
      <w:pPr>
        <w:pStyle w:val="ListParagraph"/>
        <w:numPr>
          <w:ilvl w:val="0"/>
          <w:numId w:val="6"/>
        </w:numPr>
        <w:spacing w:line="360" w:lineRule="auto"/>
        <w:rPr>
          <w:rFonts w:ascii="Times New Roman" w:hAnsi="Times New Roman" w:cs="Times New Roman"/>
          <w:sz w:val="26"/>
          <w:szCs w:val="26"/>
          <w:lang w:val="vi-VN"/>
        </w:rPr>
      </w:pPr>
      <w:hyperlink r:id="rId101" w:tgtFrame="_blank" w:history="1">
        <w:r w:rsidR="00E43B07" w:rsidRPr="00655A1C">
          <w:rPr>
            <w:rStyle w:val="Hyperlink"/>
            <w:rFonts w:ascii="Times New Roman" w:hAnsi="Times New Roman" w:cs="Times New Roman"/>
            <w:color w:val="auto"/>
            <w:sz w:val="26"/>
            <w:szCs w:val="26"/>
            <w:u w:val="none"/>
            <w:lang w:val="vi-VN"/>
          </w:rPr>
          <w:t> Tài liệu Giáo trình Lập Trình PHP 4 Modules – TTTH</w:t>
        </w:r>
        <w:r w:rsidR="00CF4D98" w:rsidRPr="00655A1C">
          <w:rPr>
            <w:rStyle w:val="Hyperlink"/>
            <w:rFonts w:ascii="Times New Roman" w:hAnsi="Times New Roman" w:cs="Times New Roman"/>
            <w:color w:val="auto"/>
            <w:sz w:val="26"/>
            <w:szCs w:val="26"/>
            <w:u w:val="none"/>
            <w:lang w:val="vi-VN"/>
          </w:rPr>
          <w:t>-</w:t>
        </w:r>
        <w:r w:rsidR="00E43B07" w:rsidRPr="00655A1C">
          <w:rPr>
            <w:rStyle w:val="Hyperlink"/>
            <w:rFonts w:ascii="Times New Roman" w:hAnsi="Times New Roman" w:cs="Times New Roman"/>
            <w:color w:val="auto"/>
            <w:sz w:val="26"/>
            <w:szCs w:val="26"/>
            <w:u w:val="none"/>
            <w:lang w:val="vi-VN"/>
          </w:rPr>
          <w:t xml:space="preserve"> ĐH KHTN HCM</w:t>
        </w:r>
      </w:hyperlink>
    </w:p>
    <w:p w14:paraId="6AF45B00" w14:textId="4726C932" w:rsidR="00B65BC7" w:rsidRPr="00655A1C" w:rsidRDefault="00000000" w:rsidP="00CF4D98">
      <w:pPr>
        <w:pStyle w:val="ListParagraph"/>
        <w:spacing w:line="360" w:lineRule="auto"/>
        <w:ind w:left="450"/>
        <w:rPr>
          <w:rFonts w:ascii="Times New Roman" w:hAnsi="Times New Roman" w:cs="Times New Roman"/>
          <w:sz w:val="26"/>
          <w:szCs w:val="26"/>
          <w:lang w:val="vi-VN"/>
        </w:rPr>
      </w:pPr>
      <w:hyperlink r:id="rId102" w:history="1">
        <w:r w:rsidR="00B65BC7" w:rsidRPr="00655A1C">
          <w:rPr>
            <w:rStyle w:val="Hyperlink"/>
            <w:rFonts w:ascii="Times New Roman" w:hAnsi="Times New Roman" w:cs="Times New Roman"/>
            <w:sz w:val="26"/>
            <w:szCs w:val="26"/>
            <w:lang w:val="vi-VN"/>
          </w:rPr>
          <w:t>https://csc.edu.vn/thiet-ke-website/ky-thuat-vien-thiet-ke-website_58</w:t>
        </w:r>
      </w:hyperlink>
    </w:p>
    <w:p w14:paraId="08665567" w14:textId="645CFF1C" w:rsidR="00C35AA0" w:rsidRPr="00655A1C" w:rsidRDefault="004232A9">
      <w:pPr>
        <w:pStyle w:val="ListParagraph"/>
        <w:numPr>
          <w:ilvl w:val="0"/>
          <w:numId w:val="6"/>
        </w:numPr>
        <w:spacing w:line="360" w:lineRule="auto"/>
        <w:rPr>
          <w:rFonts w:ascii="Times New Roman" w:hAnsi="Times New Roman" w:cs="Times New Roman"/>
          <w:sz w:val="26"/>
          <w:szCs w:val="26"/>
          <w:lang w:val="vi-VN"/>
        </w:rPr>
      </w:pPr>
      <w:r w:rsidRPr="00655A1C">
        <w:rPr>
          <w:rFonts w:ascii="Times New Roman" w:hAnsi="Times New Roman" w:cs="Times New Roman"/>
          <w:sz w:val="26"/>
          <w:szCs w:val="26"/>
          <w:lang w:val="vi-VN"/>
        </w:rPr>
        <w:t xml:space="preserve">Lập trình WEB PHP [Lương Trần Hy </w:t>
      </w:r>
      <w:r w:rsidR="0013765A" w:rsidRPr="00655A1C">
        <w:rPr>
          <w:rFonts w:ascii="Times New Roman" w:hAnsi="Times New Roman" w:cs="Times New Roman"/>
          <w:sz w:val="26"/>
          <w:szCs w:val="26"/>
          <w:lang w:val="vi-VN"/>
        </w:rPr>
        <w:t xml:space="preserve">Hiến] </w:t>
      </w:r>
      <w:r w:rsidR="00CF4D98" w:rsidRPr="00655A1C">
        <w:rPr>
          <w:rFonts w:ascii="Times New Roman" w:hAnsi="Times New Roman" w:cs="Times New Roman"/>
          <w:sz w:val="26"/>
          <w:szCs w:val="26"/>
          <w:lang w:val="vi-VN"/>
        </w:rPr>
        <w:t>– Đại học Sư Phạm TP.HCM</w:t>
      </w:r>
    </w:p>
    <w:p w14:paraId="5EB3B7C7" w14:textId="7A9C61AF" w:rsidR="006C7546" w:rsidRPr="00655A1C" w:rsidRDefault="006C7546" w:rsidP="006C7546">
      <w:pPr>
        <w:spacing w:line="360" w:lineRule="auto"/>
        <w:rPr>
          <w:rFonts w:ascii="Times New Roman" w:hAnsi="Times New Roman" w:cs="Times New Roman"/>
          <w:sz w:val="26"/>
          <w:szCs w:val="26"/>
          <w:lang w:val="vi-VN"/>
        </w:rPr>
      </w:pPr>
    </w:p>
    <w:p w14:paraId="5C5C5D86" w14:textId="5E7CCDB2" w:rsidR="006C7546" w:rsidRPr="00655A1C" w:rsidRDefault="006C7546" w:rsidP="006C7546">
      <w:pPr>
        <w:spacing w:line="360" w:lineRule="auto"/>
        <w:rPr>
          <w:rFonts w:ascii="Times New Roman" w:hAnsi="Times New Roman" w:cs="Times New Roman"/>
          <w:sz w:val="26"/>
          <w:szCs w:val="26"/>
          <w:lang w:val="vi-VN"/>
        </w:rPr>
      </w:pPr>
    </w:p>
    <w:p w14:paraId="74EC14B4" w14:textId="1FE344F0" w:rsidR="006C7546" w:rsidRPr="00655A1C" w:rsidRDefault="006C7546" w:rsidP="006C7546">
      <w:pPr>
        <w:spacing w:line="360" w:lineRule="auto"/>
        <w:rPr>
          <w:rFonts w:ascii="Times New Roman" w:hAnsi="Times New Roman" w:cs="Times New Roman"/>
          <w:sz w:val="26"/>
          <w:szCs w:val="26"/>
          <w:lang w:val="vi-VN"/>
        </w:rPr>
      </w:pPr>
    </w:p>
    <w:p w14:paraId="6CD8754A" w14:textId="47188A60" w:rsidR="006C7546" w:rsidRPr="00655A1C" w:rsidRDefault="006C7546" w:rsidP="006C7546">
      <w:pPr>
        <w:spacing w:line="360" w:lineRule="auto"/>
        <w:rPr>
          <w:rFonts w:ascii="Times New Roman" w:hAnsi="Times New Roman" w:cs="Times New Roman"/>
          <w:sz w:val="26"/>
          <w:szCs w:val="26"/>
          <w:lang w:val="vi-VN"/>
        </w:rPr>
      </w:pPr>
    </w:p>
    <w:p w14:paraId="13814D55" w14:textId="62808227" w:rsidR="006C7546" w:rsidRPr="00655A1C" w:rsidRDefault="006C7546" w:rsidP="006C7546">
      <w:pPr>
        <w:spacing w:line="360" w:lineRule="auto"/>
        <w:rPr>
          <w:rFonts w:ascii="Times New Roman" w:hAnsi="Times New Roman" w:cs="Times New Roman"/>
          <w:sz w:val="26"/>
          <w:szCs w:val="26"/>
          <w:lang w:val="vi-VN"/>
        </w:rPr>
      </w:pPr>
    </w:p>
    <w:p w14:paraId="770E0EEC" w14:textId="715F5E21" w:rsidR="006C7546" w:rsidRPr="00655A1C" w:rsidRDefault="006C7546" w:rsidP="006C7546">
      <w:pPr>
        <w:spacing w:line="360" w:lineRule="auto"/>
        <w:rPr>
          <w:rFonts w:ascii="Times New Roman" w:hAnsi="Times New Roman" w:cs="Times New Roman"/>
          <w:sz w:val="26"/>
          <w:szCs w:val="26"/>
          <w:lang w:val="vi-VN"/>
        </w:rPr>
      </w:pPr>
    </w:p>
    <w:p w14:paraId="72AB157E" w14:textId="28646634" w:rsidR="006C7546" w:rsidRPr="00655A1C" w:rsidRDefault="006C7546" w:rsidP="006C7546">
      <w:pPr>
        <w:spacing w:line="360" w:lineRule="auto"/>
        <w:rPr>
          <w:rFonts w:ascii="Times New Roman" w:hAnsi="Times New Roman" w:cs="Times New Roman"/>
          <w:sz w:val="26"/>
          <w:szCs w:val="26"/>
          <w:lang w:val="vi-VN"/>
        </w:rPr>
      </w:pPr>
    </w:p>
    <w:p w14:paraId="2EB1B43B" w14:textId="725BFF04" w:rsidR="006C7546" w:rsidRPr="00655A1C" w:rsidRDefault="006C7546" w:rsidP="006C7546">
      <w:pPr>
        <w:spacing w:line="360" w:lineRule="auto"/>
        <w:rPr>
          <w:rFonts w:ascii="Times New Roman" w:hAnsi="Times New Roman" w:cs="Times New Roman"/>
          <w:sz w:val="26"/>
          <w:szCs w:val="26"/>
          <w:lang w:val="vi-VN"/>
        </w:rPr>
      </w:pPr>
    </w:p>
    <w:p w14:paraId="4E533683" w14:textId="695F1561" w:rsidR="006C7546" w:rsidRPr="00655A1C" w:rsidRDefault="006C7546" w:rsidP="006C7546">
      <w:pPr>
        <w:spacing w:line="360" w:lineRule="auto"/>
        <w:rPr>
          <w:rFonts w:ascii="Times New Roman" w:hAnsi="Times New Roman" w:cs="Times New Roman"/>
          <w:sz w:val="26"/>
          <w:szCs w:val="26"/>
          <w:lang w:val="vi-VN"/>
        </w:rPr>
      </w:pPr>
    </w:p>
    <w:p w14:paraId="7FC4299D" w14:textId="237D6426" w:rsidR="006C7546" w:rsidRPr="00655A1C" w:rsidRDefault="006C7546" w:rsidP="006C7546">
      <w:pPr>
        <w:spacing w:line="360" w:lineRule="auto"/>
        <w:rPr>
          <w:rFonts w:ascii="Times New Roman" w:hAnsi="Times New Roman" w:cs="Times New Roman"/>
          <w:sz w:val="26"/>
          <w:szCs w:val="26"/>
          <w:lang w:val="vi-VN"/>
        </w:rPr>
      </w:pPr>
    </w:p>
    <w:p w14:paraId="1C77BFE0" w14:textId="3908C573" w:rsidR="006C7546" w:rsidRPr="00655A1C" w:rsidRDefault="006C7546" w:rsidP="006C7546">
      <w:pPr>
        <w:spacing w:line="360" w:lineRule="auto"/>
        <w:rPr>
          <w:rFonts w:ascii="Times New Roman" w:hAnsi="Times New Roman" w:cs="Times New Roman"/>
          <w:sz w:val="26"/>
          <w:szCs w:val="26"/>
          <w:lang w:val="vi-VN"/>
        </w:rPr>
      </w:pPr>
    </w:p>
    <w:p w14:paraId="208B94C9" w14:textId="25D7ABDA" w:rsidR="006C7546" w:rsidRPr="00655A1C" w:rsidRDefault="006C7546" w:rsidP="006C7546">
      <w:pPr>
        <w:spacing w:line="360" w:lineRule="auto"/>
        <w:rPr>
          <w:rFonts w:ascii="Times New Roman" w:hAnsi="Times New Roman" w:cs="Times New Roman"/>
          <w:sz w:val="26"/>
          <w:szCs w:val="26"/>
          <w:lang w:val="vi-VN"/>
        </w:rPr>
      </w:pPr>
    </w:p>
    <w:p w14:paraId="3F90EA4A" w14:textId="4FD9FA35" w:rsidR="009421BB" w:rsidRPr="00655A1C" w:rsidRDefault="009421BB" w:rsidP="009421BB">
      <w:pPr>
        <w:pStyle w:val="Heading1"/>
        <w:jc w:val="center"/>
        <w:rPr>
          <w:bCs w:val="0"/>
          <w:sz w:val="26"/>
          <w:szCs w:val="26"/>
          <w:lang w:val="vi-VN"/>
        </w:rPr>
      </w:pPr>
      <w:bookmarkStart w:id="237" w:name="_Toc118814429"/>
      <w:r w:rsidRPr="00655A1C">
        <w:rPr>
          <w:bCs w:val="0"/>
          <w:sz w:val="26"/>
          <w:szCs w:val="26"/>
          <w:lang w:val="vi-VN"/>
        </w:rPr>
        <w:lastRenderedPageBreak/>
        <w:t>PHÂN CÔNG CÔNG VIỆC</w:t>
      </w:r>
      <w:bookmarkEnd w:id="237"/>
    </w:p>
    <w:tbl>
      <w:tblPr>
        <w:tblpPr w:leftFromText="180" w:rightFromText="180" w:vertAnchor="page" w:horzAnchor="margin" w:tblpXSpec="center" w:tblpY="1885"/>
        <w:tblW w:w="11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9"/>
        <w:gridCol w:w="3317"/>
        <w:gridCol w:w="2268"/>
        <w:gridCol w:w="2835"/>
        <w:gridCol w:w="2490"/>
      </w:tblGrid>
      <w:tr w:rsidR="00CA6E43" w:rsidRPr="00655A1C" w14:paraId="46BAB2EF" w14:textId="305BA7F5" w:rsidTr="00CA6E43">
        <w:trPr>
          <w:trHeight w:val="306"/>
        </w:trPr>
        <w:tc>
          <w:tcPr>
            <w:tcW w:w="789" w:type="dxa"/>
            <w:vAlign w:val="center"/>
          </w:tcPr>
          <w:p w14:paraId="3578F7E5"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STT</w:t>
            </w:r>
          </w:p>
        </w:tc>
        <w:tc>
          <w:tcPr>
            <w:tcW w:w="3317" w:type="dxa"/>
            <w:vAlign w:val="center"/>
          </w:tcPr>
          <w:p w14:paraId="7CCACBF4"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Họ và tên</w:t>
            </w:r>
          </w:p>
        </w:tc>
        <w:tc>
          <w:tcPr>
            <w:tcW w:w="2268" w:type="dxa"/>
            <w:vAlign w:val="center"/>
          </w:tcPr>
          <w:p w14:paraId="0AFF3F96"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MSSV</w:t>
            </w:r>
          </w:p>
        </w:tc>
        <w:tc>
          <w:tcPr>
            <w:tcW w:w="2835" w:type="dxa"/>
            <w:vAlign w:val="center"/>
          </w:tcPr>
          <w:p w14:paraId="7D371F5A" w14:textId="5E4390F5"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Nhiệm</w:t>
            </w:r>
            <w:r w:rsidRPr="00655A1C">
              <w:rPr>
                <w:rFonts w:ascii="Times New Roman" w:hAnsi="Times New Roman" w:cs="Times New Roman"/>
                <w:b/>
                <w:sz w:val="26"/>
                <w:szCs w:val="26"/>
                <w:lang w:val="vi-VN"/>
              </w:rPr>
              <w:t xml:space="preserve"> vụ</w:t>
            </w:r>
          </w:p>
        </w:tc>
        <w:tc>
          <w:tcPr>
            <w:tcW w:w="2490" w:type="dxa"/>
          </w:tcPr>
          <w:p w14:paraId="47472AFC" w14:textId="080CD724" w:rsidR="00CA6E43" w:rsidRPr="00CA6E43" w:rsidRDefault="00CA6E43" w:rsidP="00CA6E43">
            <w:pPr>
              <w:spacing w:line="400" w:lineRule="exact"/>
              <w:jc w:val="center"/>
              <w:rPr>
                <w:rFonts w:ascii="Times New Roman" w:hAnsi="Times New Roman" w:cs="Times New Roman"/>
                <w:b/>
                <w:sz w:val="26"/>
                <w:szCs w:val="26"/>
                <w:lang w:val="vi-VN"/>
              </w:rPr>
            </w:pPr>
            <w:r>
              <w:rPr>
                <w:rFonts w:ascii="Times New Roman" w:hAnsi="Times New Roman" w:cs="Times New Roman"/>
                <w:b/>
                <w:sz w:val="26"/>
                <w:szCs w:val="26"/>
              </w:rPr>
              <w:t>Hoàn</w:t>
            </w:r>
            <w:r>
              <w:rPr>
                <w:rFonts w:ascii="Times New Roman" w:hAnsi="Times New Roman" w:cs="Times New Roman"/>
                <w:b/>
                <w:sz w:val="26"/>
                <w:szCs w:val="26"/>
                <w:lang w:val="vi-VN"/>
              </w:rPr>
              <w:t xml:space="preserve"> thành</w:t>
            </w:r>
          </w:p>
        </w:tc>
      </w:tr>
      <w:tr w:rsidR="00CA6E43" w:rsidRPr="00655A1C" w14:paraId="71A6FCDB" w14:textId="1048DC3E" w:rsidTr="00CA6E43">
        <w:trPr>
          <w:trHeight w:val="300"/>
        </w:trPr>
        <w:tc>
          <w:tcPr>
            <w:tcW w:w="789" w:type="dxa"/>
            <w:vAlign w:val="center"/>
          </w:tcPr>
          <w:p w14:paraId="036F62C1"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1</w:t>
            </w:r>
          </w:p>
        </w:tc>
        <w:tc>
          <w:tcPr>
            <w:tcW w:w="3317" w:type="dxa"/>
            <w:vAlign w:val="center"/>
          </w:tcPr>
          <w:p w14:paraId="632C371D" w14:textId="77777777"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Phan</w:t>
            </w:r>
            <w:r w:rsidRPr="00655A1C">
              <w:rPr>
                <w:rFonts w:ascii="Times New Roman" w:hAnsi="Times New Roman" w:cs="Times New Roman"/>
                <w:b/>
                <w:sz w:val="26"/>
                <w:szCs w:val="26"/>
                <w:lang w:val="vi-VN"/>
              </w:rPr>
              <w:t xml:space="preserve"> Ngọc Tánh</w:t>
            </w:r>
          </w:p>
        </w:tc>
        <w:tc>
          <w:tcPr>
            <w:tcW w:w="2268" w:type="dxa"/>
            <w:vAlign w:val="center"/>
          </w:tcPr>
          <w:p w14:paraId="324B4BCC" w14:textId="77777777"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.01.104.163</w:t>
            </w:r>
          </w:p>
        </w:tc>
        <w:tc>
          <w:tcPr>
            <w:tcW w:w="2835" w:type="dxa"/>
            <w:vAlign w:val="center"/>
          </w:tcPr>
          <w:p w14:paraId="0DA7990B" w14:textId="1BCBFFF8" w:rsidR="00CA6E43" w:rsidRPr="00655A1C" w:rsidRDefault="00CA6E43" w:rsidP="00CA6E43">
            <w:pPr>
              <w:spacing w:line="400" w:lineRule="exact"/>
              <w:jc w:val="center"/>
              <w:rPr>
                <w:rFonts w:ascii="Times New Roman" w:hAnsi="Times New Roman" w:cs="Times New Roman"/>
                <w:b/>
                <w:sz w:val="26"/>
                <w:szCs w:val="26"/>
                <w:u w:val="single"/>
                <w:lang w:val="vi-VN"/>
              </w:rPr>
            </w:pPr>
            <w:r w:rsidRPr="00655A1C">
              <w:rPr>
                <w:rFonts w:ascii="Times New Roman" w:hAnsi="Times New Roman" w:cs="Times New Roman"/>
                <w:b/>
                <w:sz w:val="26"/>
                <w:szCs w:val="26"/>
                <w:u w:val="single"/>
              </w:rPr>
              <w:t>Code</w:t>
            </w:r>
            <w:r w:rsidRPr="00655A1C">
              <w:rPr>
                <w:rFonts w:ascii="Times New Roman" w:hAnsi="Times New Roman" w:cs="Times New Roman"/>
                <w:b/>
                <w:sz w:val="26"/>
                <w:szCs w:val="26"/>
                <w:u w:val="single"/>
                <w:lang w:val="vi-VN"/>
              </w:rPr>
              <w:t>, word, ppt</w:t>
            </w:r>
            <w:r>
              <w:rPr>
                <w:rFonts w:ascii="Times New Roman" w:hAnsi="Times New Roman" w:cs="Times New Roman"/>
                <w:b/>
                <w:sz w:val="26"/>
                <w:szCs w:val="26"/>
                <w:u w:val="single"/>
                <w:lang w:val="vi-VN"/>
              </w:rPr>
              <w:t xml:space="preserve"> </w:t>
            </w:r>
          </w:p>
        </w:tc>
        <w:tc>
          <w:tcPr>
            <w:tcW w:w="2490" w:type="dxa"/>
          </w:tcPr>
          <w:p w14:paraId="5635F011" w14:textId="558C09CB" w:rsidR="00CA6E43" w:rsidRPr="00CA6E43" w:rsidRDefault="00CA6E43" w:rsidP="00CA6E43">
            <w:pPr>
              <w:spacing w:line="400" w:lineRule="exact"/>
              <w:jc w:val="center"/>
              <w:rPr>
                <w:rFonts w:ascii="Times New Roman" w:hAnsi="Times New Roman" w:cs="Times New Roman"/>
                <w:b/>
                <w:sz w:val="26"/>
                <w:szCs w:val="26"/>
                <w:u w:val="single"/>
                <w:lang w:val="vi-VN"/>
              </w:rPr>
            </w:pPr>
            <w:r>
              <w:rPr>
                <w:rFonts w:ascii="Times New Roman" w:hAnsi="Times New Roman" w:cs="Times New Roman"/>
                <w:b/>
                <w:sz w:val="26"/>
                <w:szCs w:val="26"/>
                <w:u w:val="single"/>
              </w:rPr>
              <w:t>100</w:t>
            </w:r>
            <w:r>
              <w:rPr>
                <w:rFonts w:ascii="Times New Roman" w:hAnsi="Times New Roman" w:cs="Times New Roman"/>
                <w:b/>
                <w:sz w:val="26"/>
                <w:szCs w:val="26"/>
                <w:u w:val="single"/>
                <w:lang w:val="vi-VN"/>
              </w:rPr>
              <w:t>%</w:t>
            </w:r>
          </w:p>
        </w:tc>
      </w:tr>
      <w:tr w:rsidR="00CA6E43" w:rsidRPr="00655A1C" w14:paraId="4E906577" w14:textId="6E47A932" w:rsidTr="00CA6E43">
        <w:trPr>
          <w:trHeight w:val="306"/>
        </w:trPr>
        <w:tc>
          <w:tcPr>
            <w:tcW w:w="789" w:type="dxa"/>
            <w:vAlign w:val="center"/>
          </w:tcPr>
          <w:p w14:paraId="2E3F50CD"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2</w:t>
            </w:r>
          </w:p>
        </w:tc>
        <w:tc>
          <w:tcPr>
            <w:tcW w:w="3317" w:type="dxa"/>
            <w:vAlign w:val="center"/>
          </w:tcPr>
          <w:p w14:paraId="4E0B8A09" w14:textId="77777777"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Lê</w:t>
            </w:r>
            <w:r w:rsidRPr="00655A1C">
              <w:rPr>
                <w:rFonts w:ascii="Times New Roman" w:hAnsi="Times New Roman" w:cs="Times New Roman"/>
                <w:b/>
                <w:sz w:val="26"/>
                <w:szCs w:val="26"/>
                <w:lang w:val="vi-VN"/>
              </w:rPr>
              <w:t xml:space="preserve"> Đức Thi</w:t>
            </w:r>
          </w:p>
        </w:tc>
        <w:tc>
          <w:tcPr>
            <w:tcW w:w="2268" w:type="dxa"/>
            <w:vAlign w:val="center"/>
          </w:tcPr>
          <w:p w14:paraId="2BBB52A3"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.01.104.173</w:t>
            </w:r>
          </w:p>
        </w:tc>
        <w:tc>
          <w:tcPr>
            <w:tcW w:w="2835" w:type="dxa"/>
            <w:vAlign w:val="center"/>
          </w:tcPr>
          <w:p w14:paraId="4C5E091C" w14:textId="42E95F39"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u w:val="single"/>
              </w:rPr>
              <w:t>Code</w:t>
            </w:r>
            <w:r w:rsidRPr="00655A1C">
              <w:rPr>
                <w:rFonts w:ascii="Times New Roman" w:hAnsi="Times New Roman" w:cs="Times New Roman"/>
                <w:b/>
                <w:sz w:val="26"/>
                <w:szCs w:val="26"/>
                <w:u w:val="single"/>
                <w:lang w:val="vi-VN"/>
              </w:rPr>
              <w:t>, word, ppt</w:t>
            </w:r>
          </w:p>
        </w:tc>
        <w:tc>
          <w:tcPr>
            <w:tcW w:w="2490" w:type="dxa"/>
          </w:tcPr>
          <w:p w14:paraId="4E32C804" w14:textId="0F72B372" w:rsidR="00CA6E43" w:rsidRPr="00655A1C" w:rsidRDefault="00CA6E43" w:rsidP="00CA6E43">
            <w:pPr>
              <w:spacing w:line="400" w:lineRule="exact"/>
              <w:jc w:val="center"/>
              <w:rPr>
                <w:rFonts w:ascii="Times New Roman" w:hAnsi="Times New Roman" w:cs="Times New Roman"/>
                <w:b/>
                <w:sz w:val="26"/>
                <w:szCs w:val="26"/>
                <w:u w:val="single"/>
              </w:rPr>
            </w:pPr>
            <w:r>
              <w:rPr>
                <w:rFonts w:ascii="Times New Roman" w:hAnsi="Times New Roman" w:cs="Times New Roman"/>
                <w:b/>
                <w:sz w:val="26"/>
                <w:szCs w:val="26"/>
                <w:u w:val="single"/>
              </w:rPr>
              <w:t>100</w:t>
            </w:r>
            <w:r>
              <w:rPr>
                <w:rFonts w:ascii="Times New Roman" w:hAnsi="Times New Roman" w:cs="Times New Roman"/>
                <w:b/>
                <w:sz w:val="26"/>
                <w:szCs w:val="26"/>
                <w:u w:val="single"/>
                <w:lang w:val="vi-VN"/>
              </w:rPr>
              <w:t>%</w:t>
            </w:r>
          </w:p>
        </w:tc>
      </w:tr>
      <w:tr w:rsidR="00CA6E43" w:rsidRPr="00655A1C" w14:paraId="1C8C823E" w14:textId="0D302E2D" w:rsidTr="00CA6E43">
        <w:trPr>
          <w:trHeight w:val="300"/>
        </w:trPr>
        <w:tc>
          <w:tcPr>
            <w:tcW w:w="789" w:type="dxa"/>
            <w:vAlign w:val="center"/>
          </w:tcPr>
          <w:p w14:paraId="14916E75"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3</w:t>
            </w:r>
          </w:p>
        </w:tc>
        <w:tc>
          <w:tcPr>
            <w:tcW w:w="3317" w:type="dxa"/>
            <w:vAlign w:val="center"/>
          </w:tcPr>
          <w:p w14:paraId="2A474B62" w14:textId="77777777" w:rsidR="00CA6E43" w:rsidRPr="00655A1C" w:rsidRDefault="00CA6E43" w:rsidP="00CA6E43">
            <w:pPr>
              <w:spacing w:line="400" w:lineRule="exact"/>
              <w:jc w:val="center"/>
              <w:rPr>
                <w:rFonts w:ascii="Times New Roman" w:hAnsi="Times New Roman" w:cs="Times New Roman"/>
                <w:b/>
                <w:sz w:val="26"/>
                <w:szCs w:val="26"/>
                <w:lang w:val="vi-VN"/>
              </w:rPr>
            </w:pPr>
            <w:r w:rsidRPr="00655A1C">
              <w:rPr>
                <w:rFonts w:ascii="Times New Roman" w:hAnsi="Times New Roman" w:cs="Times New Roman"/>
                <w:b/>
                <w:sz w:val="26"/>
                <w:szCs w:val="26"/>
              </w:rPr>
              <w:t>Lê</w:t>
            </w:r>
            <w:r w:rsidRPr="00655A1C">
              <w:rPr>
                <w:rFonts w:ascii="Times New Roman" w:hAnsi="Times New Roman" w:cs="Times New Roman"/>
                <w:b/>
                <w:sz w:val="26"/>
                <w:szCs w:val="26"/>
                <w:lang w:val="vi-VN"/>
              </w:rPr>
              <w:t xml:space="preserve"> Minh Triệu</w:t>
            </w:r>
          </w:p>
        </w:tc>
        <w:tc>
          <w:tcPr>
            <w:tcW w:w="2268" w:type="dxa"/>
            <w:vAlign w:val="center"/>
          </w:tcPr>
          <w:p w14:paraId="0C23B004" w14:textId="7777777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rPr>
              <w:t>46</w:t>
            </w:r>
            <w:r w:rsidRPr="00655A1C">
              <w:rPr>
                <w:rFonts w:ascii="Times New Roman" w:hAnsi="Times New Roman" w:cs="Times New Roman"/>
                <w:b/>
                <w:sz w:val="26"/>
                <w:szCs w:val="26"/>
                <w:lang w:val="vi-VN"/>
              </w:rPr>
              <w:t>.01.104.198</w:t>
            </w:r>
          </w:p>
        </w:tc>
        <w:tc>
          <w:tcPr>
            <w:tcW w:w="2835" w:type="dxa"/>
            <w:vAlign w:val="center"/>
          </w:tcPr>
          <w:p w14:paraId="502452E2" w14:textId="2BDB0E07" w:rsidR="00CA6E43" w:rsidRPr="00655A1C" w:rsidRDefault="00CA6E43" w:rsidP="00CA6E43">
            <w:pPr>
              <w:spacing w:line="400" w:lineRule="exact"/>
              <w:jc w:val="center"/>
              <w:rPr>
                <w:rFonts w:ascii="Times New Roman" w:hAnsi="Times New Roman" w:cs="Times New Roman"/>
                <w:b/>
                <w:sz w:val="26"/>
                <w:szCs w:val="26"/>
              </w:rPr>
            </w:pPr>
            <w:r w:rsidRPr="00655A1C">
              <w:rPr>
                <w:rFonts w:ascii="Times New Roman" w:hAnsi="Times New Roman" w:cs="Times New Roman"/>
                <w:b/>
                <w:sz w:val="26"/>
                <w:szCs w:val="26"/>
                <w:u w:val="single"/>
              </w:rPr>
              <w:t>Code</w:t>
            </w:r>
            <w:r w:rsidRPr="00655A1C">
              <w:rPr>
                <w:rFonts w:ascii="Times New Roman" w:hAnsi="Times New Roman" w:cs="Times New Roman"/>
                <w:b/>
                <w:sz w:val="26"/>
                <w:szCs w:val="26"/>
                <w:u w:val="single"/>
                <w:lang w:val="vi-VN"/>
              </w:rPr>
              <w:t>, word, ppt</w:t>
            </w:r>
          </w:p>
        </w:tc>
        <w:tc>
          <w:tcPr>
            <w:tcW w:w="2490" w:type="dxa"/>
          </w:tcPr>
          <w:p w14:paraId="0C683D55" w14:textId="4BCBD1C6" w:rsidR="00CA6E43" w:rsidRPr="00655A1C" w:rsidRDefault="00CA6E43" w:rsidP="00CA6E43">
            <w:pPr>
              <w:spacing w:line="400" w:lineRule="exact"/>
              <w:jc w:val="center"/>
              <w:rPr>
                <w:rFonts w:ascii="Times New Roman" w:hAnsi="Times New Roman" w:cs="Times New Roman"/>
                <w:b/>
                <w:sz w:val="26"/>
                <w:szCs w:val="26"/>
                <w:u w:val="single"/>
              </w:rPr>
            </w:pPr>
            <w:r>
              <w:rPr>
                <w:rFonts w:ascii="Times New Roman" w:hAnsi="Times New Roman" w:cs="Times New Roman"/>
                <w:b/>
                <w:sz w:val="26"/>
                <w:szCs w:val="26"/>
                <w:u w:val="single"/>
              </w:rPr>
              <w:t>100</w:t>
            </w:r>
            <w:r>
              <w:rPr>
                <w:rFonts w:ascii="Times New Roman" w:hAnsi="Times New Roman" w:cs="Times New Roman"/>
                <w:b/>
                <w:sz w:val="26"/>
                <w:szCs w:val="26"/>
                <w:u w:val="single"/>
                <w:lang w:val="vi-VN"/>
              </w:rPr>
              <w:t>%</w:t>
            </w:r>
          </w:p>
        </w:tc>
      </w:tr>
      <w:tr w:rsidR="00CA6E43" w:rsidRPr="00655A1C" w14:paraId="1F4448BF" w14:textId="16059636" w:rsidTr="00CA6E43">
        <w:trPr>
          <w:trHeight w:val="522"/>
        </w:trPr>
        <w:tc>
          <w:tcPr>
            <w:tcW w:w="789" w:type="dxa"/>
            <w:vAlign w:val="center"/>
          </w:tcPr>
          <w:p w14:paraId="556D4BB4" w14:textId="77777777" w:rsidR="00CA6E43" w:rsidRPr="00AE15B7" w:rsidRDefault="00CA6E43" w:rsidP="00CA6E43">
            <w:pPr>
              <w:spacing w:line="400" w:lineRule="exact"/>
              <w:jc w:val="center"/>
              <w:rPr>
                <w:rFonts w:ascii="Times New Roman" w:hAnsi="Times New Roman" w:cs="Times New Roman"/>
                <w:b/>
                <w:sz w:val="26"/>
                <w:szCs w:val="26"/>
              </w:rPr>
            </w:pPr>
            <w:r w:rsidRPr="00AE15B7">
              <w:rPr>
                <w:rFonts w:ascii="Times New Roman" w:hAnsi="Times New Roman" w:cs="Times New Roman"/>
                <w:b/>
                <w:sz w:val="26"/>
                <w:szCs w:val="26"/>
              </w:rPr>
              <w:t>4</w:t>
            </w:r>
          </w:p>
        </w:tc>
        <w:tc>
          <w:tcPr>
            <w:tcW w:w="3317" w:type="dxa"/>
            <w:vAlign w:val="center"/>
          </w:tcPr>
          <w:p w14:paraId="5CFE27A8" w14:textId="77777777" w:rsidR="00CA6E43" w:rsidRPr="00AE15B7" w:rsidRDefault="00CA6E43" w:rsidP="00CA6E43">
            <w:pPr>
              <w:spacing w:line="400" w:lineRule="exact"/>
              <w:jc w:val="center"/>
              <w:rPr>
                <w:rFonts w:ascii="Times New Roman" w:hAnsi="Times New Roman" w:cs="Times New Roman"/>
                <w:b/>
                <w:sz w:val="26"/>
                <w:szCs w:val="26"/>
                <w:lang w:val="vi-VN"/>
              </w:rPr>
            </w:pPr>
            <w:r w:rsidRPr="00AE15B7">
              <w:rPr>
                <w:rFonts w:ascii="Times New Roman" w:hAnsi="Times New Roman" w:cs="Times New Roman"/>
                <w:b/>
                <w:sz w:val="26"/>
                <w:szCs w:val="26"/>
              </w:rPr>
              <w:t>Phạm</w:t>
            </w:r>
            <w:r w:rsidRPr="00AE15B7">
              <w:rPr>
                <w:rFonts w:ascii="Times New Roman" w:hAnsi="Times New Roman" w:cs="Times New Roman"/>
                <w:b/>
                <w:sz w:val="26"/>
                <w:szCs w:val="26"/>
                <w:lang w:val="vi-VN"/>
              </w:rPr>
              <w:t xml:space="preserve"> Nguyễn Hoàng Kha</w:t>
            </w:r>
          </w:p>
        </w:tc>
        <w:tc>
          <w:tcPr>
            <w:tcW w:w="2268" w:type="dxa"/>
            <w:vAlign w:val="center"/>
          </w:tcPr>
          <w:p w14:paraId="1D444E1F" w14:textId="77777777" w:rsidR="00CA6E43" w:rsidRPr="00AE15B7" w:rsidRDefault="00CA6E43" w:rsidP="00CA6E43">
            <w:pPr>
              <w:spacing w:line="400" w:lineRule="exact"/>
              <w:jc w:val="center"/>
              <w:rPr>
                <w:rFonts w:ascii="Times New Roman" w:hAnsi="Times New Roman" w:cs="Times New Roman"/>
                <w:b/>
                <w:sz w:val="26"/>
                <w:szCs w:val="26"/>
              </w:rPr>
            </w:pPr>
            <w:r w:rsidRPr="00AE15B7">
              <w:rPr>
                <w:rFonts w:ascii="Times New Roman" w:hAnsi="Times New Roman" w:cs="Times New Roman"/>
                <w:b/>
                <w:sz w:val="26"/>
                <w:szCs w:val="26"/>
              </w:rPr>
              <w:t>46</w:t>
            </w:r>
            <w:r w:rsidRPr="00AE15B7">
              <w:rPr>
                <w:rFonts w:ascii="Times New Roman" w:hAnsi="Times New Roman" w:cs="Times New Roman"/>
                <w:b/>
                <w:sz w:val="26"/>
                <w:szCs w:val="26"/>
                <w:lang w:val="vi-VN"/>
              </w:rPr>
              <w:t>.01.104.075</w:t>
            </w:r>
          </w:p>
        </w:tc>
        <w:tc>
          <w:tcPr>
            <w:tcW w:w="2835" w:type="dxa"/>
            <w:vAlign w:val="center"/>
          </w:tcPr>
          <w:p w14:paraId="6075B8ED" w14:textId="540DDBD5" w:rsidR="00CA6E43" w:rsidRPr="00AE15B7" w:rsidRDefault="00AE15B7" w:rsidP="00CA6E43">
            <w:pPr>
              <w:spacing w:line="400" w:lineRule="exact"/>
              <w:jc w:val="center"/>
              <w:rPr>
                <w:rFonts w:ascii="Times New Roman" w:hAnsi="Times New Roman" w:cs="Times New Roman"/>
                <w:b/>
                <w:sz w:val="26"/>
                <w:szCs w:val="26"/>
                <w:lang w:val="vi-VN"/>
              </w:rPr>
            </w:pPr>
            <w:r>
              <w:rPr>
                <w:rFonts w:ascii="Times New Roman" w:hAnsi="Times New Roman" w:cs="Times New Roman"/>
                <w:b/>
                <w:sz w:val="26"/>
                <w:szCs w:val="26"/>
              </w:rPr>
              <w:t>Ppt</w:t>
            </w:r>
          </w:p>
        </w:tc>
        <w:tc>
          <w:tcPr>
            <w:tcW w:w="2490" w:type="dxa"/>
          </w:tcPr>
          <w:p w14:paraId="6F604F29" w14:textId="17D395BF" w:rsidR="00CA6E43" w:rsidRPr="00AE15B7" w:rsidRDefault="00AE15B7" w:rsidP="00CA6E43">
            <w:pPr>
              <w:spacing w:line="400" w:lineRule="exact"/>
              <w:jc w:val="center"/>
              <w:rPr>
                <w:rFonts w:ascii="Times New Roman" w:hAnsi="Times New Roman" w:cs="Times New Roman"/>
                <w:b/>
                <w:sz w:val="26"/>
                <w:szCs w:val="26"/>
                <w:lang w:val="vi-VN"/>
              </w:rPr>
            </w:pPr>
            <w:r>
              <w:rPr>
                <w:rFonts w:ascii="Times New Roman" w:hAnsi="Times New Roman" w:cs="Times New Roman"/>
                <w:b/>
                <w:sz w:val="26"/>
                <w:szCs w:val="26"/>
              </w:rPr>
              <w:t>20</w:t>
            </w:r>
            <w:r w:rsidR="00CA6E43" w:rsidRPr="00AE15B7">
              <w:rPr>
                <w:rFonts w:ascii="Times New Roman" w:hAnsi="Times New Roman" w:cs="Times New Roman"/>
                <w:b/>
                <w:sz w:val="26"/>
                <w:szCs w:val="26"/>
                <w:lang w:val="vi-VN"/>
              </w:rPr>
              <w:t>%</w:t>
            </w:r>
          </w:p>
        </w:tc>
      </w:tr>
      <w:tr w:rsidR="00CA6E43" w:rsidRPr="00655A1C" w14:paraId="7C81BDB5" w14:textId="5CC9C4EA" w:rsidTr="00CA6E43">
        <w:trPr>
          <w:trHeight w:val="300"/>
        </w:trPr>
        <w:tc>
          <w:tcPr>
            <w:tcW w:w="789" w:type="dxa"/>
            <w:vAlign w:val="center"/>
          </w:tcPr>
          <w:p w14:paraId="19A78967" w14:textId="77777777" w:rsidR="00CA6E43" w:rsidRPr="00655A1C" w:rsidRDefault="00CA6E43" w:rsidP="00CA6E43">
            <w:pPr>
              <w:spacing w:line="400" w:lineRule="exact"/>
              <w:jc w:val="center"/>
              <w:rPr>
                <w:rFonts w:ascii="Times New Roman" w:hAnsi="Times New Roman" w:cs="Times New Roman"/>
                <w:b/>
                <w:color w:val="FF0000"/>
                <w:sz w:val="26"/>
                <w:szCs w:val="26"/>
                <w:highlight w:val="yellow"/>
              </w:rPr>
            </w:pPr>
            <w:r w:rsidRPr="00655A1C">
              <w:rPr>
                <w:rFonts w:ascii="Times New Roman" w:hAnsi="Times New Roman" w:cs="Times New Roman"/>
                <w:b/>
                <w:color w:val="FF0000"/>
                <w:sz w:val="26"/>
                <w:szCs w:val="26"/>
                <w:highlight w:val="yellow"/>
              </w:rPr>
              <w:t>5</w:t>
            </w:r>
          </w:p>
        </w:tc>
        <w:tc>
          <w:tcPr>
            <w:tcW w:w="3317" w:type="dxa"/>
            <w:vAlign w:val="center"/>
          </w:tcPr>
          <w:p w14:paraId="4B4EE8DE" w14:textId="77777777" w:rsidR="00CA6E43" w:rsidRPr="00655A1C" w:rsidRDefault="00CA6E43" w:rsidP="00CA6E43">
            <w:pPr>
              <w:spacing w:line="400" w:lineRule="exact"/>
              <w:jc w:val="center"/>
              <w:rPr>
                <w:rFonts w:ascii="Times New Roman" w:hAnsi="Times New Roman" w:cs="Times New Roman"/>
                <w:b/>
                <w:color w:val="FF0000"/>
                <w:sz w:val="26"/>
                <w:szCs w:val="26"/>
                <w:highlight w:val="yellow"/>
                <w:lang w:val="vi-VN"/>
              </w:rPr>
            </w:pPr>
            <w:r w:rsidRPr="00655A1C">
              <w:rPr>
                <w:rFonts w:ascii="Times New Roman" w:hAnsi="Times New Roman" w:cs="Times New Roman"/>
                <w:b/>
                <w:color w:val="FF0000"/>
                <w:sz w:val="26"/>
                <w:szCs w:val="26"/>
                <w:highlight w:val="yellow"/>
              </w:rPr>
              <w:t>Phạm</w:t>
            </w:r>
            <w:r w:rsidRPr="00655A1C">
              <w:rPr>
                <w:rFonts w:ascii="Times New Roman" w:hAnsi="Times New Roman" w:cs="Times New Roman"/>
                <w:b/>
                <w:color w:val="FF0000"/>
                <w:sz w:val="26"/>
                <w:szCs w:val="26"/>
                <w:highlight w:val="yellow"/>
                <w:lang w:val="vi-VN"/>
              </w:rPr>
              <w:t xml:space="preserve"> Đức Quý </w:t>
            </w:r>
          </w:p>
        </w:tc>
        <w:tc>
          <w:tcPr>
            <w:tcW w:w="2268" w:type="dxa"/>
            <w:vAlign w:val="center"/>
          </w:tcPr>
          <w:p w14:paraId="2D486C2F" w14:textId="77777777" w:rsidR="00CA6E43" w:rsidRPr="00655A1C" w:rsidRDefault="00CA6E43" w:rsidP="00CA6E43">
            <w:pPr>
              <w:spacing w:line="400" w:lineRule="exact"/>
              <w:jc w:val="center"/>
              <w:rPr>
                <w:rFonts w:ascii="Times New Roman" w:hAnsi="Times New Roman" w:cs="Times New Roman"/>
                <w:b/>
                <w:color w:val="FF0000"/>
                <w:sz w:val="26"/>
                <w:szCs w:val="26"/>
                <w:highlight w:val="yellow"/>
              </w:rPr>
            </w:pPr>
            <w:r w:rsidRPr="00655A1C">
              <w:rPr>
                <w:rFonts w:ascii="Times New Roman" w:hAnsi="Times New Roman" w:cs="Times New Roman"/>
                <w:b/>
                <w:color w:val="FF0000"/>
                <w:sz w:val="26"/>
                <w:szCs w:val="26"/>
                <w:highlight w:val="yellow"/>
              </w:rPr>
              <w:t>46</w:t>
            </w:r>
            <w:r w:rsidRPr="00655A1C">
              <w:rPr>
                <w:rFonts w:ascii="Times New Roman" w:hAnsi="Times New Roman" w:cs="Times New Roman"/>
                <w:b/>
                <w:color w:val="FF0000"/>
                <w:sz w:val="26"/>
                <w:szCs w:val="26"/>
                <w:highlight w:val="yellow"/>
                <w:lang w:val="vi-VN"/>
              </w:rPr>
              <w:t>.01.104.149</w:t>
            </w:r>
          </w:p>
        </w:tc>
        <w:tc>
          <w:tcPr>
            <w:tcW w:w="2835" w:type="dxa"/>
            <w:vAlign w:val="center"/>
          </w:tcPr>
          <w:p w14:paraId="4E6B1141" w14:textId="1BE925E7" w:rsidR="00CA6E43" w:rsidRPr="00655A1C" w:rsidRDefault="00CA6E43" w:rsidP="00CA6E43">
            <w:pPr>
              <w:spacing w:line="400" w:lineRule="exact"/>
              <w:jc w:val="center"/>
              <w:rPr>
                <w:rFonts w:ascii="Times New Roman" w:hAnsi="Times New Roman" w:cs="Times New Roman"/>
                <w:b/>
                <w:color w:val="FF0000"/>
                <w:sz w:val="26"/>
                <w:szCs w:val="26"/>
                <w:highlight w:val="yellow"/>
                <w:lang w:val="vi-VN"/>
              </w:rPr>
            </w:pPr>
            <w:r w:rsidRPr="00655A1C">
              <w:rPr>
                <w:rFonts w:ascii="Times New Roman" w:hAnsi="Times New Roman" w:cs="Times New Roman"/>
                <w:b/>
                <w:color w:val="FF0000"/>
                <w:sz w:val="26"/>
                <w:szCs w:val="26"/>
                <w:highlight w:val="yellow"/>
              </w:rPr>
              <w:t>Không</w:t>
            </w:r>
            <w:r w:rsidRPr="00655A1C">
              <w:rPr>
                <w:rFonts w:ascii="Times New Roman" w:hAnsi="Times New Roman" w:cs="Times New Roman"/>
                <w:b/>
                <w:color w:val="FF0000"/>
                <w:sz w:val="26"/>
                <w:szCs w:val="26"/>
                <w:highlight w:val="yellow"/>
                <w:lang w:val="vi-VN"/>
              </w:rPr>
              <w:t xml:space="preserve"> </w:t>
            </w:r>
            <w:r>
              <w:rPr>
                <w:rFonts w:ascii="Times New Roman" w:hAnsi="Times New Roman" w:cs="Times New Roman"/>
                <w:b/>
                <w:color w:val="FF0000"/>
                <w:sz w:val="26"/>
                <w:szCs w:val="26"/>
                <w:highlight w:val="yellow"/>
                <w:lang w:val="vi-VN"/>
              </w:rPr>
              <w:t>làm</w:t>
            </w:r>
          </w:p>
        </w:tc>
        <w:tc>
          <w:tcPr>
            <w:tcW w:w="2490" w:type="dxa"/>
          </w:tcPr>
          <w:p w14:paraId="439429F0" w14:textId="5CE95EA5" w:rsidR="00CA6E43" w:rsidRPr="00CA6E43" w:rsidRDefault="00CA6E43" w:rsidP="00CA6E43">
            <w:pPr>
              <w:spacing w:line="400" w:lineRule="exact"/>
              <w:jc w:val="center"/>
              <w:rPr>
                <w:rFonts w:ascii="Times New Roman" w:hAnsi="Times New Roman" w:cs="Times New Roman"/>
                <w:b/>
                <w:color w:val="FF0000"/>
                <w:sz w:val="26"/>
                <w:szCs w:val="26"/>
                <w:highlight w:val="yellow"/>
                <w:lang w:val="vi-VN"/>
              </w:rPr>
            </w:pPr>
            <w:r>
              <w:rPr>
                <w:rFonts w:ascii="Times New Roman" w:hAnsi="Times New Roman" w:cs="Times New Roman"/>
                <w:b/>
                <w:color w:val="FF0000"/>
                <w:sz w:val="26"/>
                <w:szCs w:val="26"/>
                <w:highlight w:val="yellow"/>
              </w:rPr>
              <w:t>0</w:t>
            </w:r>
            <w:r>
              <w:rPr>
                <w:rFonts w:ascii="Times New Roman" w:hAnsi="Times New Roman" w:cs="Times New Roman"/>
                <w:b/>
                <w:color w:val="FF0000"/>
                <w:sz w:val="26"/>
                <w:szCs w:val="26"/>
                <w:highlight w:val="yellow"/>
                <w:lang w:val="vi-VN"/>
              </w:rPr>
              <w:t>%</w:t>
            </w:r>
          </w:p>
        </w:tc>
      </w:tr>
    </w:tbl>
    <w:p w14:paraId="5DE892F3" w14:textId="3E5A5C6E" w:rsidR="006C7546" w:rsidRPr="00655A1C" w:rsidRDefault="006C7546" w:rsidP="006C7546">
      <w:pPr>
        <w:spacing w:line="360" w:lineRule="auto"/>
        <w:rPr>
          <w:rFonts w:ascii="Times New Roman" w:hAnsi="Times New Roman" w:cs="Times New Roman"/>
          <w:sz w:val="26"/>
          <w:szCs w:val="26"/>
          <w:lang w:val="vi-VN"/>
        </w:rPr>
      </w:pPr>
    </w:p>
    <w:p w14:paraId="2B98ADDF" w14:textId="1B53098C" w:rsidR="006C7546" w:rsidRPr="00655A1C" w:rsidRDefault="006C7546" w:rsidP="006C7546">
      <w:pPr>
        <w:spacing w:line="360" w:lineRule="auto"/>
        <w:rPr>
          <w:rFonts w:ascii="Times New Roman" w:hAnsi="Times New Roman" w:cs="Times New Roman"/>
          <w:sz w:val="26"/>
          <w:szCs w:val="26"/>
          <w:lang w:val="vi-VN"/>
        </w:rPr>
      </w:pPr>
    </w:p>
    <w:p w14:paraId="5BA208EA" w14:textId="723CD6AA" w:rsidR="006C7546" w:rsidRPr="00655A1C" w:rsidRDefault="006C7546" w:rsidP="006C7546">
      <w:pPr>
        <w:spacing w:line="360" w:lineRule="auto"/>
        <w:rPr>
          <w:rFonts w:ascii="Times New Roman" w:hAnsi="Times New Roman" w:cs="Times New Roman"/>
          <w:sz w:val="26"/>
          <w:szCs w:val="26"/>
          <w:lang w:val="vi-VN"/>
        </w:rPr>
      </w:pPr>
    </w:p>
    <w:p w14:paraId="22AC2855" w14:textId="41940EAF" w:rsidR="006C7546" w:rsidRPr="00655A1C" w:rsidRDefault="006C7546" w:rsidP="006C7546">
      <w:pPr>
        <w:spacing w:line="360" w:lineRule="auto"/>
        <w:rPr>
          <w:rFonts w:ascii="Times New Roman" w:hAnsi="Times New Roman" w:cs="Times New Roman"/>
          <w:sz w:val="26"/>
          <w:szCs w:val="26"/>
          <w:lang w:val="vi-VN"/>
        </w:rPr>
      </w:pPr>
    </w:p>
    <w:p w14:paraId="68042630" w14:textId="77777777" w:rsidR="006C7546" w:rsidRPr="00655A1C" w:rsidRDefault="006C7546" w:rsidP="006C7546">
      <w:pPr>
        <w:spacing w:line="360" w:lineRule="auto"/>
        <w:rPr>
          <w:rFonts w:ascii="Times New Roman" w:hAnsi="Times New Roman" w:cs="Times New Roman"/>
          <w:sz w:val="26"/>
          <w:szCs w:val="26"/>
          <w:lang w:val="vi-VN"/>
        </w:rPr>
      </w:pPr>
    </w:p>
    <w:sectPr w:rsidR="006C7546" w:rsidRPr="00655A1C" w:rsidSect="00C1199B">
      <w:footerReference w:type="defaul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F0C6E" w14:textId="77777777" w:rsidR="0068380B" w:rsidRDefault="0068380B" w:rsidP="00C565C6">
      <w:pPr>
        <w:spacing w:after="0" w:line="240" w:lineRule="auto"/>
      </w:pPr>
      <w:r>
        <w:separator/>
      </w:r>
    </w:p>
  </w:endnote>
  <w:endnote w:type="continuationSeparator" w:id="0">
    <w:p w14:paraId="6B290BE8" w14:textId="77777777" w:rsidR="0068380B" w:rsidRDefault="0068380B" w:rsidP="00C56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911587"/>
      <w:docPartObj>
        <w:docPartGallery w:val="Page Numbers (Bottom of Page)"/>
        <w:docPartUnique/>
      </w:docPartObj>
    </w:sdtPr>
    <w:sdtEndPr>
      <w:rPr>
        <w:noProof/>
      </w:rPr>
    </w:sdtEndPr>
    <w:sdtContent>
      <w:p w14:paraId="1E553533" w14:textId="77777777" w:rsidR="00C1199B" w:rsidRDefault="00C11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E6B4BA" w14:textId="77777777" w:rsidR="00C1199B" w:rsidRDefault="00C119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60846" w14:textId="77777777" w:rsidR="0068380B" w:rsidRDefault="0068380B" w:rsidP="00C565C6">
      <w:pPr>
        <w:spacing w:after="0" w:line="240" w:lineRule="auto"/>
      </w:pPr>
      <w:r>
        <w:separator/>
      </w:r>
    </w:p>
  </w:footnote>
  <w:footnote w:type="continuationSeparator" w:id="0">
    <w:p w14:paraId="0982D6CF" w14:textId="77777777" w:rsidR="0068380B" w:rsidRDefault="0068380B" w:rsidP="00C565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D4FC1"/>
    <w:multiLevelType w:val="hybridMultilevel"/>
    <w:tmpl w:val="0E0C5B36"/>
    <w:lvl w:ilvl="0" w:tplc="58BA32FA">
      <w:start w:val="2"/>
      <w:numFmt w:val="bullet"/>
      <w:lvlText w:val="-"/>
      <w:lvlJc w:val="left"/>
      <w:pPr>
        <w:ind w:left="1080" w:hanging="360"/>
      </w:pPr>
      <w:rPr>
        <w:rFonts w:ascii="Times New Roman" w:eastAsiaTheme="minorHAnsi" w:hAnsi="Times New Roman" w:cs="Times New Roman"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 w15:restartNumberingAfterBreak="0">
    <w:nsid w:val="103B5C87"/>
    <w:multiLevelType w:val="multilevel"/>
    <w:tmpl w:val="BFF0FE36"/>
    <w:lvl w:ilvl="0">
      <w:start w:val="3"/>
      <w:numFmt w:val="decimal"/>
      <w:lvlText w:val="%1."/>
      <w:lvlJc w:val="left"/>
      <w:pPr>
        <w:ind w:left="756" w:hanging="756"/>
      </w:pPr>
      <w:rPr>
        <w:rFonts w:hint="default"/>
      </w:rPr>
    </w:lvl>
    <w:lvl w:ilvl="1">
      <w:start w:val="1"/>
      <w:numFmt w:val="decimal"/>
      <w:lvlText w:val="%1.%2."/>
      <w:lvlJc w:val="left"/>
      <w:pPr>
        <w:ind w:left="1161" w:hanging="756"/>
      </w:pPr>
      <w:rPr>
        <w:rFonts w:hint="default"/>
      </w:rPr>
    </w:lvl>
    <w:lvl w:ilvl="2">
      <w:start w:val="1"/>
      <w:numFmt w:val="decimal"/>
      <w:lvlText w:val="%1.%2.%3."/>
      <w:lvlJc w:val="left"/>
      <w:pPr>
        <w:ind w:left="756" w:hanging="756"/>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2" w15:restartNumberingAfterBreak="0">
    <w:nsid w:val="21A3172D"/>
    <w:multiLevelType w:val="hybridMultilevel"/>
    <w:tmpl w:val="A98CD124"/>
    <w:lvl w:ilvl="0" w:tplc="FED0F800">
      <w:start w:val="3"/>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290C5AC6"/>
    <w:multiLevelType w:val="hybridMultilevel"/>
    <w:tmpl w:val="5C6C0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DD52E8"/>
    <w:multiLevelType w:val="hybridMultilevel"/>
    <w:tmpl w:val="540CDE50"/>
    <w:lvl w:ilvl="0" w:tplc="8686408A">
      <w:start w:val="1"/>
      <w:numFmt w:val="bullet"/>
      <w:lvlText w:val=""/>
      <w:lvlJc w:val="left"/>
      <w:pPr>
        <w:ind w:left="360" w:hanging="360"/>
      </w:pPr>
      <w:rPr>
        <w:rFonts w:ascii="Wingdings" w:eastAsiaTheme="minorHAnsi" w:hAnsi="Wingdings" w:cs="Times New Roman"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5" w15:restartNumberingAfterBreak="0">
    <w:nsid w:val="36E664EF"/>
    <w:multiLevelType w:val="hybridMultilevel"/>
    <w:tmpl w:val="135E6D3A"/>
    <w:lvl w:ilvl="0" w:tplc="A12CAE10">
      <w:start w:val="1"/>
      <w:numFmt w:val="bullet"/>
      <w:lvlText w:val="-"/>
      <w:lvlJc w:val="left"/>
      <w:pPr>
        <w:ind w:left="360" w:hanging="360"/>
      </w:pPr>
      <w:rPr>
        <w:rFonts w:ascii="Times New Roman" w:eastAsiaTheme="minorHAnsi" w:hAnsi="Times New Roman" w:cs="Times New Roman"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6" w15:restartNumberingAfterBreak="0">
    <w:nsid w:val="412E36E0"/>
    <w:multiLevelType w:val="hybridMultilevel"/>
    <w:tmpl w:val="537E7C8C"/>
    <w:lvl w:ilvl="0" w:tplc="04090007">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2BC7804"/>
    <w:multiLevelType w:val="hybridMultilevel"/>
    <w:tmpl w:val="15F0FDD2"/>
    <w:lvl w:ilvl="0" w:tplc="0409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5F45462"/>
    <w:multiLevelType w:val="hybridMultilevel"/>
    <w:tmpl w:val="F01281E6"/>
    <w:lvl w:ilvl="0" w:tplc="B3CAFD7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15779B"/>
    <w:multiLevelType w:val="hybridMultilevel"/>
    <w:tmpl w:val="AB72E0A0"/>
    <w:lvl w:ilvl="0" w:tplc="69F2CA9E">
      <w:start w:val="1"/>
      <w:numFmt w:val="bullet"/>
      <w:lvlText w:val="-"/>
      <w:lvlJc w:val="left"/>
      <w:pPr>
        <w:ind w:left="360" w:hanging="360"/>
      </w:pPr>
      <w:rPr>
        <w:rFonts w:ascii="Times New Roman" w:eastAsiaTheme="minorHAnsi" w:hAnsi="Times New Roman" w:cs="Times New Roman"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10" w15:restartNumberingAfterBreak="0">
    <w:nsid w:val="4CC72267"/>
    <w:multiLevelType w:val="hybridMultilevel"/>
    <w:tmpl w:val="A0B825FA"/>
    <w:lvl w:ilvl="0" w:tplc="0409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D2F3946"/>
    <w:multiLevelType w:val="hybridMultilevel"/>
    <w:tmpl w:val="4ABC80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8E7129"/>
    <w:multiLevelType w:val="hybridMultilevel"/>
    <w:tmpl w:val="8A0A08C2"/>
    <w:lvl w:ilvl="0" w:tplc="5E06643A">
      <w:start w:val="1"/>
      <w:numFmt w:val="decimal"/>
      <w:lvlText w:val="%1."/>
      <w:lvlJc w:val="left"/>
      <w:pPr>
        <w:ind w:left="450" w:hanging="360"/>
      </w:pPr>
      <w:rPr>
        <w:rFonts w:hint="default"/>
      </w:rPr>
    </w:lvl>
    <w:lvl w:ilvl="1" w:tplc="20000019" w:tentative="1">
      <w:start w:val="1"/>
      <w:numFmt w:val="lowerLetter"/>
      <w:lvlText w:val="%2."/>
      <w:lvlJc w:val="left"/>
      <w:pPr>
        <w:ind w:left="1170" w:hanging="360"/>
      </w:pPr>
    </w:lvl>
    <w:lvl w:ilvl="2" w:tplc="2000001B" w:tentative="1">
      <w:start w:val="1"/>
      <w:numFmt w:val="lowerRoman"/>
      <w:lvlText w:val="%3."/>
      <w:lvlJc w:val="right"/>
      <w:pPr>
        <w:ind w:left="1890" w:hanging="180"/>
      </w:pPr>
    </w:lvl>
    <w:lvl w:ilvl="3" w:tplc="2000000F" w:tentative="1">
      <w:start w:val="1"/>
      <w:numFmt w:val="decimal"/>
      <w:lvlText w:val="%4."/>
      <w:lvlJc w:val="left"/>
      <w:pPr>
        <w:ind w:left="2610" w:hanging="360"/>
      </w:pPr>
    </w:lvl>
    <w:lvl w:ilvl="4" w:tplc="20000019" w:tentative="1">
      <w:start w:val="1"/>
      <w:numFmt w:val="lowerLetter"/>
      <w:lvlText w:val="%5."/>
      <w:lvlJc w:val="left"/>
      <w:pPr>
        <w:ind w:left="3330" w:hanging="360"/>
      </w:pPr>
    </w:lvl>
    <w:lvl w:ilvl="5" w:tplc="2000001B" w:tentative="1">
      <w:start w:val="1"/>
      <w:numFmt w:val="lowerRoman"/>
      <w:lvlText w:val="%6."/>
      <w:lvlJc w:val="right"/>
      <w:pPr>
        <w:ind w:left="4050" w:hanging="180"/>
      </w:pPr>
    </w:lvl>
    <w:lvl w:ilvl="6" w:tplc="2000000F" w:tentative="1">
      <w:start w:val="1"/>
      <w:numFmt w:val="decimal"/>
      <w:lvlText w:val="%7."/>
      <w:lvlJc w:val="left"/>
      <w:pPr>
        <w:ind w:left="4770" w:hanging="360"/>
      </w:pPr>
    </w:lvl>
    <w:lvl w:ilvl="7" w:tplc="20000019" w:tentative="1">
      <w:start w:val="1"/>
      <w:numFmt w:val="lowerLetter"/>
      <w:lvlText w:val="%8."/>
      <w:lvlJc w:val="left"/>
      <w:pPr>
        <w:ind w:left="5490" w:hanging="360"/>
      </w:pPr>
    </w:lvl>
    <w:lvl w:ilvl="8" w:tplc="2000001B" w:tentative="1">
      <w:start w:val="1"/>
      <w:numFmt w:val="lowerRoman"/>
      <w:lvlText w:val="%9."/>
      <w:lvlJc w:val="right"/>
      <w:pPr>
        <w:ind w:left="6210" w:hanging="180"/>
      </w:pPr>
    </w:lvl>
  </w:abstractNum>
  <w:abstractNum w:abstractNumId="13" w15:restartNumberingAfterBreak="0">
    <w:nsid w:val="509B0315"/>
    <w:multiLevelType w:val="hybridMultilevel"/>
    <w:tmpl w:val="5F444142"/>
    <w:lvl w:ilvl="0" w:tplc="8418F26A">
      <w:start w:val="2"/>
      <w:numFmt w:val="bullet"/>
      <w:lvlText w:val="-"/>
      <w:lvlJc w:val="left"/>
      <w:pPr>
        <w:ind w:left="1080" w:hanging="360"/>
      </w:pPr>
      <w:rPr>
        <w:rFonts w:ascii="Times New Roman" w:eastAsiaTheme="minorHAnsi" w:hAnsi="Times New Roman" w:cs="Times New Roman"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4" w15:restartNumberingAfterBreak="0">
    <w:nsid w:val="5B157109"/>
    <w:multiLevelType w:val="hybridMultilevel"/>
    <w:tmpl w:val="FC7CBD5C"/>
    <w:lvl w:ilvl="0" w:tplc="5BDC9D82">
      <w:start w:val="2"/>
      <w:numFmt w:val="bullet"/>
      <w:lvlText w:val=""/>
      <w:lvlJc w:val="left"/>
      <w:pPr>
        <w:ind w:left="720" w:hanging="360"/>
      </w:pPr>
      <w:rPr>
        <w:rFonts w:ascii="Wingdings" w:eastAsiaTheme="minorHAnsi" w:hAnsi="Wingdings"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5D072EDE"/>
    <w:multiLevelType w:val="hybridMultilevel"/>
    <w:tmpl w:val="0CDEE910"/>
    <w:lvl w:ilvl="0" w:tplc="D1F67C82">
      <w:start w:val="1"/>
      <w:numFmt w:val="bullet"/>
      <w:lvlText w:val=""/>
      <w:lvlJc w:val="left"/>
      <w:pPr>
        <w:ind w:left="720" w:hanging="360"/>
      </w:pPr>
      <w:rPr>
        <w:rFonts w:ascii="Wingdings" w:hAnsi="Wingdings" w:hint="default"/>
        <w:color w:val="FF0000"/>
        <w:sz w:val="38"/>
        <w:szCs w:val="38"/>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F0E624A"/>
    <w:multiLevelType w:val="hybridMultilevel"/>
    <w:tmpl w:val="12CA2EA6"/>
    <w:lvl w:ilvl="0" w:tplc="B89E1E2E">
      <w:start w:val="2"/>
      <w:numFmt w:val="bullet"/>
      <w:lvlText w:val=""/>
      <w:lvlJc w:val="left"/>
      <w:pPr>
        <w:ind w:left="720" w:hanging="360"/>
      </w:pPr>
      <w:rPr>
        <w:rFonts w:ascii="Wingdings" w:eastAsiaTheme="minorHAnsi" w:hAnsi="Wingdings"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5F88357B"/>
    <w:multiLevelType w:val="multilevel"/>
    <w:tmpl w:val="E282173E"/>
    <w:lvl w:ilvl="0">
      <w:start w:val="3"/>
      <w:numFmt w:val="decimal"/>
      <w:lvlText w:val="%1."/>
      <w:lvlJc w:val="left"/>
      <w:pPr>
        <w:ind w:left="612" w:hanging="612"/>
      </w:pPr>
      <w:rPr>
        <w:rFonts w:hint="default"/>
      </w:rPr>
    </w:lvl>
    <w:lvl w:ilvl="1">
      <w:start w:val="1"/>
      <w:numFmt w:val="decimal"/>
      <w:lvlText w:val="%1.%2."/>
      <w:lvlJc w:val="left"/>
      <w:pPr>
        <w:ind w:left="1098" w:hanging="720"/>
      </w:pPr>
      <w:rPr>
        <w:rFonts w:hint="default"/>
      </w:rPr>
    </w:lvl>
    <w:lvl w:ilvl="2">
      <w:start w:val="8"/>
      <w:numFmt w:val="decimal"/>
      <w:lvlText w:val="%1.%2.%3."/>
      <w:lvlJc w:val="left"/>
      <w:pPr>
        <w:ind w:left="1476"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18" w15:restartNumberingAfterBreak="0">
    <w:nsid w:val="6FB24B6B"/>
    <w:multiLevelType w:val="hybridMultilevel"/>
    <w:tmpl w:val="9CB66DEC"/>
    <w:lvl w:ilvl="0" w:tplc="04090005">
      <w:start w:val="1"/>
      <w:numFmt w:val="bullet"/>
      <w:lvlText w:val=""/>
      <w:lvlJc w:val="left"/>
      <w:pPr>
        <w:ind w:left="1211" w:hanging="360"/>
      </w:pPr>
      <w:rPr>
        <w:rFonts w:ascii="Wingdings" w:hAnsi="Wingdings" w:hint="default"/>
        <w:color w:val="FF0000"/>
      </w:rPr>
    </w:lvl>
    <w:lvl w:ilvl="1" w:tplc="20000003" w:tentative="1">
      <w:start w:val="1"/>
      <w:numFmt w:val="bullet"/>
      <w:lvlText w:val="o"/>
      <w:lvlJc w:val="left"/>
      <w:pPr>
        <w:ind w:left="1582" w:hanging="360"/>
      </w:pPr>
      <w:rPr>
        <w:rFonts w:ascii="Courier New" w:hAnsi="Courier New" w:cs="Courier New" w:hint="default"/>
      </w:rPr>
    </w:lvl>
    <w:lvl w:ilvl="2" w:tplc="20000005" w:tentative="1">
      <w:start w:val="1"/>
      <w:numFmt w:val="bullet"/>
      <w:lvlText w:val=""/>
      <w:lvlJc w:val="left"/>
      <w:pPr>
        <w:ind w:left="2302" w:hanging="360"/>
      </w:pPr>
      <w:rPr>
        <w:rFonts w:ascii="Wingdings" w:hAnsi="Wingdings" w:hint="default"/>
      </w:rPr>
    </w:lvl>
    <w:lvl w:ilvl="3" w:tplc="20000001" w:tentative="1">
      <w:start w:val="1"/>
      <w:numFmt w:val="bullet"/>
      <w:lvlText w:val=""/>
      <w:lvlJc w:val="left"/>
      <w:pPr>
        <w:ind w:left="3022" w:hanging="360"/>
      </w:pPr>
      <w:rPr>
        <w:rFonts w:ascii="Symbol" w:hAnsi="Symbol" w:hint="default"/>
      </w:rPr>
    </w:lvl>
    <w:lvl w:ilvl="4" w:tplc="20000003" w:tentative="1">
      <w:start w:val="1"/>
      <w:numFmt w:val="bullet"/>
      <w:lvlText w:val="o"/>
      <w:lvlJc w:val="left"/>
      <w:pPr>
        <w:ind w:left="3742" w:hanging="360"/>
      </w:pPr>
      <w:rPr>
        <w:rFonts w:ascii="Courier New" w:hAnsi="Courier New" w:cs="Courier New" w:hint="default"/>
      </w:rPr>
    </w:lvl>
    <w:lvl w:ilvl="5" w:tplc="20000005" w:tentative="1">
      <w:start w:val="1"/>
      <w:numFmt w:val="bullet"/>
      <w:lvlText w:val=""/>
      <w:lvlJc w:val="left"/>
      <w:pPr>
        <w:ind w:left="4462" w:hanging="360"/>
      </w:pPr>
      <w:rPr>
        <w:rFonts w:ascii="Wingdings" w:hAnsi="Wingdings" w:hint="default"/>
      </w:rPr>
    </w:lvl>
    <w:lvl w:ilvl="6" w:tplc="20000001" w:tentative="1">
      <w:start w:val="1"/>
      <w:numFmt w:val="bullet"/>
      <w:lvlText w:val=""/>
      <w:lvlJc w:val="left"/>
      <w:pPr>
        <w:ind w:left="5182" w:hanging="360"/>
      </w:pPr>
      <w:rPr>
        <w:rFonts w:ascii="Symbol" w:hAnsi="Symbol" w:hint="default"/>
      </w:rPr>
    </w:lvl>
    <w:lvl w:ilvl="7" w:tplc="20000003" w:tentative="1">
      <w:start w:val="1"/>
      <w:numFmt w:val="bullet"/>
      <w:lvlText w:val="o"/>
      <w:lvlJc w:val="left"/>
      <w:pPr>
        <w:ind w:left="5902" w:hanging="360"/>
      </w:pPr>
      <w:rPr>
        <w:rFonts w:ascii="Courier New" w:hAnsi="Courier New" w:cs="Courier New" w:hint="default"/>
      </w:rPr>
    </w:lvl>
    <w:lvl w:ilvl="8" w:tplc="20000005" w:tentative="1">
      <w:start w:val="1"/>
      <w:numFmt w:val="bullet"/>
      <w:lvlText w:val=""/>
      <w:lvlJc w:val="left"/>
      <w:pPr>
        <w:ind w:left="6622" w:hanging="360"/>
      </w:pPr>
      <w:rPr>
        <w:rFonts w:ascii="Wingdings" w:hAnsi="Wingdings" w:hint="default"/>
      </w:rPr>
    </w:lvl>
  </w:abstractNum>
  <w:num w:numId="1" w16cid:durableId="1234511988">
    <w:abstractNumId w:val="3"/>
  </w:num>
  <w:num w:numId="2" w16cid:durableId="468866815">
    <w:abstractNumId w:val="11"/>
  </w:num>
  <w:num w:numId="3" w16cid:durableId="718747811">
    <w:abstractNumId w:val="6"/>
  </w:num>
  <w:num w:numId="4" w16cid:durableId="921330553">
    <w:abstractNumId w:val="18"/>
  </w:num>
  <w:num w:numId="5" w16cid:durableId="1657033941">
    <w:abstractNumId w:val="15"/>
  </w:num>
  <w:num w:numId="6" w16cid:durableId="412630759">
    <w:abstractNumId w:val="12"/>
  </w:num>
  <w:num w:numId="7" w16cid:durableId="1001128928">
    <w:abstractNumId w:val="8"/>
  </w:num>
  <w:num w:numId="8" w16cid:durableId="166021423">
    <w:abstractNumId w:val="7"/>
  </w:num>
  <w:num w:numId="9" w16cid:durableId="1410541839">
    <w:abstractNumId w:val="10"/>
  </w:num>
  <w:num w:numId="10" w16cid:durableId="2029259577">
    <w:abstractNumId w:val="1"/>
  </w:num>
  <w:num w:numId="11" w16cid:durableId="90857224">
    <w:abstractNumId w:val="17"/>
  </w:num>
  <w:num w:numId="12" w16cid:durableId="2017149795">
    <w:abstractNumId w:val="2"/>
  </w:num>
  <w:num w:numId="13" w16cid:durableId="217012921">
    <w:abstractNumId w:val="13"/>
  </w:num>
  <w:num w:numId="14" w16cid:durableId="648678394">
    <w:abstractNumId w:val="0"/>
  </w:num>
  <w:num w:numId="15" w16cid:durableId="184370102">
    <w:abstractNumId w:val="16"/>
  </w:num>
  <w:num w:numId="16" w16cid:durableId="1856338265">
    <w:abstractNumId w:val="14"/>
  </w:num>
  <w:num w:numId="17" w16cid:durableId="2137554787">
    <w:abstractNumId w:val="5"/>
  </w:num>
  <w:num w:numId="18" w16cid:durableId="1852254362">
    <w:abstractNumId w:val="4"/>
  </w:num>
  <w:num w:numId="19" w16cid:durableId="766774480">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51C"/>
    <w:rsid w:val="00002F70"/>
    <w:rsid w:val="00003338"/>
    <w:rsid w:val="00022F45"/>
    <w:rsid w:val="00030BBF"/>
    <w:rsid w:val="00031CFD"/>
    <w:rsid w:val="00034071"/>
    <w:rsid w:val="00036BD5"/>
    <w:rsid w:val="00036DF0"/>
    <w:rsid w:val="00037AEA"/>
    <w:rsid w:val="000454D9"/>
    <w:rsid w:val="00047D49"/>
    <w:rsid w:val="00050D6F"/>
    <w:rsid w:val="00055629"/>
    <w:rsid w:val="0006367F"/>
    <w:rsid w:val="00065044"/>
    <w:rsid w:val="000725B4"/>
    <w:rsid w:val="0007642C"/>
    <w:rsid w:val="0008559C"/>
    <w:rsid w:val="00091B5B"/>
    <w:rsid w:val="0009374B"/>
    <w:rsid w:val="00095A9A"/>
    <w:rsid w:val="0009799E"/>
    <w:rsid w:val="000A01FF"/>
    <w:rsid w:val="000B019E"/>
    <w:rsid w:val="000B528B"/>
    <w:rsid w:val="000B6C2E"/>
    <w:rsid w:val="000C2FD4"/>
    <w:rsid w:val="000D6012"/>
    <w:rsid w:val="000E332C"/>
    <w:rsid w:val="000E434F"/>
    <w:rsid w:val="000E7270"/>
    <w:rsid w:val="000F0BF7"/>
    <w:rsid w:val="000F4E9B"/>
    <w:rsid w:val="00101A6D"/>
    <w:rsid w:val="0010459B"/>
    <w:rsid w:val="00105794"/>
    <w:rsid w:val="00106478"/>
    <w:rsid w:val="001111AA"/>
    <w:rsid w:val="001113D1"/>
    <w:rsid w:val="001142B9"/>
    <w:rsid w:val="001231B7"/>
    <w:rsid w:val="00130589"/>
    <w:rsid w:val="0013765A"/>
    <w:rsid w:val="00140DE6"/>
    <w:rsid w:val="001413E8"/>
    <w:rsid w:val="00143CED"/>
    <w:rsid w:val="001453C9"/>
    <w:rsid w:val="00145D10"/>
    <w:rsid w:val="00146AED"/>
    <w:rsid w:val="001503AD"/>
    <w:rsid w:val="001509C4"/>
    <w:rsid w:val="001560E2"/>
    <w:rsid w:val="00165C2F"/>
    <w:rsid w:val="00170F6B"/>
    <w:rsid w:val="00170FED"/>
    <w:rsid w:val="001739A9"/>
    <w:rsid w:val="00175686"/>
    <w:rsid w:val="00182114"/>
    <w:rsid w:val="00183A84"/>
    <w:rsid w:val="00184BA8"/>
    <w:rsid w:val="00191FF1"/>
    <w:rsid w:val="001926EE"/>
    <w:rsid w:val="0019766D"/>
    <w:rsid w:val="001A260E"/>
    <w:rsid w:val="001A4547"/>
    <w:rsid w:val="001A67AD"/>
    <w:rsid w:val="001B0657"/>
    <w:rsid w:val="001B0697"/>
    <w:rsid w:val="001B11FC"/>
    <w:rsid w:val="001B161B"/>
    <w:rsid w:val="001B2801"/>
    <w:rsid w:val="001B635C"/>
    <w:rsid w:val="001C160E"/>
    <w:rsid w:val="001C35B9"/>
    <w:rsid w:val="001C6A3A"/>
    <w:rsid w:val="001D24AC"/>
    <w:rsid w:val="001D28E6"/>
    <w:rsid w:val="001D2EDC"/>
    <w:rsid w:val="001F67E1"/>
    <w:rsid w:val="001F732C"/>
    <w:rsid w:val="00201402"/>
    <w:rsid w:val="002022ED"/>
    <w:rsid w:val="00210CB0"/>
    <w:rsid w:val="0021100E"/>
    <w:rsid w:val="00211E3E"/>
    <w:rsid w:val="002123D7"/>
    <w:rsid w:val="002135D3"/>
    <w:rsid w:val="0022031B"/>
    <w:rsid w:val="002208BA"/>
    <w:rsid w:val="00222F79"/>
    <w:rsid w:val="00223CF8"/>
    <w:rsid w:val="00227A6A"/>
    <w:rsid w:val="00231140"/>
    <w:rsid w:val="0023410B"/>
    <w:rsid w:val="002366DD"/>
    <w:rsid w:val="002371C9"/>
    <w:rsid w:val="002373E0"/>
    <w:rsid w:val="00237FB6"/>
    <w:rsid w:val="00240622"/>
    <w:rsid w:val="00241115"/>
    <w:rsid w:val="00243151"/>
    <w:rsid w:val="00244901"/>
    <w:rsid w:val="00244CEB"/>
    <w:rsid w:val="00245163"/>
    <w:rsid w:val="00251C42"/>
    <w:rsid w:val="002527D7"/>
    <w:rsid w:val="002556D5"/>
    <w:rsid w:val="0025730E"/>
    <w:rsid w:val="00260909"/>
    <w:rsid w:val="00275895"/>
    <w:rsid w:val="00275D9C"/>
    <w:rsid w:val="0027647F"/>
    <w:rsid w:val="00294354"/>
    <w:rsid w:val="00294E04"/>
    <w:rsid w:val="00296EEF"/>
    <w:rsid w:val="0029725D"/>
    <w:rsid w:val="002A01BF"/>
    <w:rsid w:val="002A0B65"/>
    <w:rsid w:val="002A36DA"/>
    <w:rsid w:val="002B6604"/>
    <w:rsid w:val="002B745F"/>
    <w:rsid w:val="002C0E33"/>
    <w:rsid w:val="002C4812"/>
    <w:rsid w:val="002C5BB3"/>
    <w:rsid w:val="002D1601"/>
    <w:rsid w:val="002D2CC9"/>
    <w:rsid w:val="002E1523"/>
    <w:rsid w:val="002E768F"/>
    <w:rsid w:val="002F09DA"/>
    <w:rsid w:val="002F16DE"/>
    <w:rsid w:val="002F6465"/>
    <w:rsid w:val="002F6D9F"/>
    <w:rsid w:val="002F73EF"/>
    <w:rsid w:val="002F7885"/>
    <w:rsid w:val="00303121"/>
    <w:rsid w:val="00303346"/>
    <w:rsid w:val="003103C9"/>
    <w:rsid w:val="0031144D"/>
    <w:rsid w:val="0031263D"/>
    <w:rsid w:val="00312CB9"/>
    <w:rsid w:val="0032110F"/>
    <w:rsid w:val="00327296"/>
    <w:rsid w:val="003277EE"/>
    <w:rsid w:val="00332ED1"/>
    <w:rsid w:val="00334302"/>
    <w:rsid w:val="00334B5D"/>
    <w:rsid w:val="00335C0D"/>
    <w:rsid w:val="00336267"/>
    <w:rsid w:val="003461C1"/>
    <w:rsid w:val="00351D64"/>
    <w:rsid w:val="0035794F"/>
    <w:rsid w:val="003604FB"/>
    <w:rsid w:val="00362B90"/>
    <w:rsid w:val="00364257"/>
    <w:rsid w:val="003657D9"/>
    <w:rsid w:val="003705A7"/>
    <w:rsid w:val="00374ECB"/>
    <w:rsid w:val="00374F4F"/>
    <w:rsid w:val="00376832"/>
    <w:rsid w:val="003818E5"/>
    <w:rsid w:val="00385CBB"/>
    <w:rsid w:val="00386218"/>
    <w:rsid w:val="00387706"/>
    <w:rsid w:val="003938D2"/>
    <w:rsid w:val="0039441A"/>
    <w:rsid w:val="00397ED3"/>
    <w:rsid w:val="003A0749"/>
    <w:rsid w:val="003A1D46"/>
    <w:rsid w:val="003A3E92"/>
    <w:rsid w:val="003A47BD"/>
    <w:rsid w:val="003A539A"/>
    <w:rsid w:val="003B1B51"/>
    <w:rsid w:val="003C2F14"/>
    <w:rsid w:val="003C6B8A"/>
    <w:rsid w:val="003C763C"/>
    <w:rsid w:val="003D2834"/>
    <w:rsid w:val="003E184D"/>
    <w:rsid w:val="003E5DFF"/>
    <w:rsid w:val="003F3355"/>
    <w:rsid w:val="003F3954"/>
    <w:rsid w:val="00401420"/>
    <w:rsid w:val="004046D0"/>
    <w:rsid w:val="00405AE5"/>
    <w:rsid w:val="00406475"/>
    <w:rsid w:val="00416632"/>
    <w:rsid w:val="004220F2"/>
    <w:rsid w:val="004232A9"/>
    <w:rsid w:val="004239BE"/>
    <w:rsid w:val="0042528A"/>
    <w:rsid w:val="00427124"/>
    <w:rsid w:val="00437FB5"/>
    <w:rsid w:val="00445EB8"/>
    <w:rsid w:val="00445ED7"/>
    <w:rsid w:val="004464A4"/>
    <w:rsid w:val="00451F60"/>
    <w:rsid w:val="00455129"/>
    <w:rsid w:val="00456939"/>
    <w:rsid w:val="00464C69"/>
    <w:rsid w:val="00466C7E"/>
    <w:rsid w:val="00467E63"/>
    <w:rsid w:val="0047524F"/>
    <w:rsid w:val="00475A79"/>
    <w:rsid w:val="004818AE"/>
    <w:rsid w:val="00481A69"/>
    <w:rsid w:val="00497CBC"/>
    <w:rsid w:val="004A5453"/>
    <w:rsid w:val="004A6CC8"/>
    <w:rsid w:val="004B0E7D"/>
    <w:rsid w:val="004B1204"/>
    <w:rsid w:val="004B2ED1"/>
    <w:rsid w:val="004C58DF"/>
    <w:rsid w:val="004C77F2"/>
    <w:rsid w:val="004E1C55"/>
    <w:rsid w:val="004E5DEC"/>
    <w:rsid w:val="004E667C"/>
    <w:rsid w:val="004E7D80"/>
    <w:rsid w:val="004F759D"/>
    <w:rsid w:val="00500BC8"/>
    <w:rsid w:val="00502096"/>
    <w:rsid w:val="0050376B"/>
    <w:rsid w:val="00504A23"/>
    <w:rsid w:val="00505474"/>
    <w:rsid w:val="005064A3"/>
    <w:rsid w:val="005072A2"/>
    <w:rsid w:val="005125F2"/>
    <w:rsid w:val="00512F8C"/>
    <w:rsid w:val="0051355B"/>
    <w:rsid w:val="00515C7D"/>
    <w:rsid w:val="005171A3"/>
    <w:rsid w:val="00524AB0"/>
    <w:rsid w:val="00525A57"/>
    <w:rsid w:val="00527AE9"/>
    <w:rsid w:val="00527D68"/>
    <w:rsid w:val="00527FA4"/>
    <w:rsid w:val="00533A05"/>
    <w:rsid w:val="00536FA0"/>
    <w:rsid w:val="00540AC4"/>
    <w:rsid w:val="00541DDF"/>
    <w:rsid w:val="005446B7"/>
    <w:rsid w:val="00546753"/>
    <w:rsid w:val="00550BE9"/>
    <w:rsid w:val="00553C31"/>
    <w:rsid w:val="00557222"/>
    <w:rsid w:val="005573A8"/>
    <w:rsid w:val="0056460F"/>
    <w:rsid w:val="00567C9F"/>
    <w:rsid w:val="005701D2"/>
    <w:rsid w:val="00580362"/>
    <w:rsid w:val="00583346"/>
    <w:rsid w:val="005857F2"/>
    <w:rsid w:val="0059247A"/>
    <w:rsid w:val="00593437"/>
    <w:rsid w:val="005938B0"/>
    <w:rsid w:val="00595DE3"/>
    <w:rsid w:val="00596E8F"/>
    <w:rsid w:val="005973F6"/>
    <w:rsid w:val="005A15D7"/>
    <w:rsid w:val="005A19CA"/>
    <w:rsid w:val="005B23F3"/>
    <w:rsid w:val="005B640C"/>
    <w:rsid w:val="005B6C94"/>
    <w:rsid w:val="005B6E45"/>
    <w:rsid w:val="005B7F9E"/>
    <w:rsid w:val="005C18E3"/>
    <w:rsid w:val="005C3CC6"/>
    <w:rsid w:val="005C6D8D"/>
    <w:rsid w:val="005D0731"/>
    <w:rsid w:val="005D3D1A"/>
    <w:rsid w:val="005D4B36"/>
    <w:rsid w:val="005E053F"/>
    <w:rsid w:val="005E5AF4"/>
    <w:rsid w:val="005E5F35"/>
    <w:rsid w:val="005E6723"/>
    <w:rsid w:val="005F100E"/>
    <w:rsid w:val="005F18B4"/>
    <w:rsid w:val="005F5F34"/>
    <w:rsid w:val="005F7D68"/>
    <w:rsid w:val="0060181E"/>
    <w:rsid w:val="00602B00"/>
    <w:rsid w:val="0060386C"/>
    <w:rsid w:val="00604735"/>
    <w:rsid w:val="00605B30"/>
    <w:rsid w:val="00612BE2"/>
    <w:rsid w:val="00614920"/>
    <w:rsid w:val="00626C03"/>
    <w:rsid w:val="00630A5E"/>
    <w:rsid w:val="00631137"/>
    <w:rsid w:val="0063178A"/>
    <w:rsid w:val="00631FE0"/>
    <w:rsid w:val="00632E55"/>
    <w:rsid w:val="0064088A"/>
    <w:rsid w:val="0065022D"/>
    <w:rsid w:val="00651E47"/>
    <w:rsid w:val="006550DF"/>
    <w:rsid w:val="00655A1C"/>
    <w:rsid w:val="00656AEB"/>
    <w:rsid w:val="00661C68"/>
    <w:rsid w:val="00662E3D"/>
    <w:rsid w:val="00663BC0"/>
    <w:rsid w:val="00667C99"/>
    <w:rsid w:val="00670A7B"/>
    <w:rsid w:val="006720EE"/>
    <w:rsid w:val="00674237"/>
    <w:rsid w:val="006752FA"/>
    <w:rsid w:val="0067576D"/>
    <w:rsid w:val="00675EEC"/>
    <w:rsid w:val="00676739"/>
    <w:rsid w:val="00676A0C"/>
    <w:rsid w:val="0068329A"/>
    <w:rsid w:val="0068380B"/>
    <w:rsid w:val="006853AC"/>
    <w:rsid w:val="006938B4"/>
    <w:rsid w:val="0069564C"/>
    <w:rsid w:val="00696B34"/>
    <w:rsid w:val="00696F1A"/>
    <w:rsid w:val="006A20DA"/>
    <w:rsid w:val="006B2927"/>
    <w:rsid w:val="006B3088"/>
    <w:rsid w:val="006B56F3"/>
    <w:rsid w:val="006C5A16"/>
    <w:rsid w:val="006C6A97"/>
    <w:rsid w:val="006C7546"/>
    <w:rsid w:val="006C7FF5"/>
    <w:rsid w:val="006D00BC"/>
    <w:rsid w:val="006D0F6D"/>
    <w:rsid w:val="006D198F"/>
    <w:rsid w:val="006D319E"/>
    <w:rsid w:val="006D3D12"/>
    <w:rsid w:val="006D5ABA"/>
    <w:rsid w:val="006F0A13"/>
    <w:rsid w:val="006F3D19"/>
    <w:rsid w:val="006F7668"/>
    <w:rsid w:val="00700F28"/>
    <w:rsid w:val="00706394"/>
    <w:rsid w:val="00710323"/>
    <w:rsid w:val="00714B32"/>
    <w:rsid w:val="00720B3C"/>
    <w:rsid w:val="00720D5D"/>
    <w:rsid w:val="00723537"/>
    <w:rsid w:val="0072429C"/>
    <w:rsid w:val="007259B0"/>
    <w:rsid w:val="007259C9"/>
    <w:rsid w:val="00730FA1"/>
    <w:rsid w:val="0073503A"/>
    <w:rsid w:val="00736CBD"/>
    <w:rsid w:val="00740D13"/>
    <w:rsid w:val="0074161F"/>
    <w:rsid w:val="00742A09"/>
    <w:rsid w:val="0074536F"/>
    <w:rsid w:val="00752C82"/>
    <w:rsid w:val="00756A98"/>
    <w:rsid w:val="0075782E"/>
    <w:rsid w:val="007578A8"/>
    <w:rsid w:val="00760D3A"/>
    <w:rsid w:val="00764475"/>
    <w:rsid w:val="00767174"/>
    <w:rsid w:val="00780E55"/>
    <w:rsid w:val="00783D81"/>
    <w:rsid w:val="007845EA"/>
    <w:rsid w:val="00785A6F"/>
    <w:rsid w:val="00792893"/>
    <w:rsid w:val="00794B3C"/>
    <w:rsid w:val="007A18E7"/>
    <w:rsid w:val="007A1EDE"/>
    <w:rsid w:val="007A20B9"/>
    <w:rsid w:val="007A2387"/>
    <w:rsid w:val="007A2587"/>
    <w:rsid w:val="007A2977"/>
    <w:rsid w:val="007A3A72"/>
    <w:rsid w:val="007A7054"/>
    <w:rsid w:val="007B0CF1"/>
    <w:rsid w:val="007B6D9C"/>
    <w:rsid w:val="007C066F"/>
    <w:rsid w:val="007C2E66"/>
    <w:rsid w:val="007C53E5"/>
    <w:rsid w:val="007C6518"/>
    <w:rsid w:val="007D1ECC"/>
    <w:rsid w:val="007D2F77"/>
    <w:rsid w:val="007D4B8D"/>
    <w:rsid w:val="007E04D1"/>
    <w:rsid w:val="007E070A"/>
    <w:rsid w:val="007E5BBC"/>
    <w:rsid w:val="007F1BEE"/>
    <w:rsid w:val="007F1C8A"/>
    <w:rsid w:val="007F5B15"/>
    <w:rsid w:val="00800E68"/>
    <w:rsid w:val="00804204"/>
    <w:rsid w:val="0080520C"/>
    <w:rsid w:val="00806067"/>
    <w:rsid w:val="0080666E"/>
    <w:rsid w:val="0081063F"/>
    <w:rsid w:val="0081085C"/>
    <w:rsid w:val="00813F15"/>
    <w:rsid w:val="00816901"/>
    <w:rsid w:val="00824CD3"/>
    <w:rsid w:val="00830A72"/>
    <w:rsid w:val="00831CD3"/>
    <w:rsid w:val="008340FE"/>
    <w:rsid w:val="00834EA1"/>
    <w:rsid w:val="00836D95"/>
    <w:rsid w:val="008370A3"/>
    <w:rsid w:val="008432B5"/>
    <w:rsid w:val="0084454C"/>
    <w:rsid w:val="008459CD"/>
    <w:rsid w:val="008460A7"/>
    <w:rsid w:val="00847B08"/>
    <w:rsid w:val="0085359C"/>
    <w:rsid w:val="008570ED"/>
    <w:rsid w:val="008604D3"/>
    <w:rsid w:val="00863C32"/>
    <w:rsid w:val="0086403F"/>
    <w:rsid w:val="00870449"/>
    <w:rsid w:val="00872249"/>
    <w:rsid w:val="00874277"/>
    <w:rsid w:val="00874752"/>
    <w:rsid w:val="00874BD5"/>
    <w:rsid w:val="00875060"/>
    <w:rsid w:val="0087558E"/>
    <w:rsid w:val="0087696D"/>
    <w:rsid w:val="0088060E"/>
    <w:rsid w:val="00880882"/>
    <w:rsid w:val="00883B9F"/>
    <w:rsid w:val="0088564A"/>
    <w:rsid w:val="00890A24"/>
    <w:rsid w:val="0089323E"/>
    <w:rsid w:val="008937DA"/>
    <w:rsid w:val="008946E6"/>
    <w:rsid w:val="00894F78"/>
    <w:rsid w:val="00895AD8"/>
    <w:rsid w:val="00897091"/>
    <w:rsid w:val="008A3C53"/>
    <w:rsid w:val="008A6121"/>
    <w:rsid w:val="008A61B3"/>
    <w:rsid w:val="008B7858"/>
    <w:rsid w:val="008C0758"/>
    <w:rsid w:val="008C1222"/>
    <w:rsid w:val="008C16A4"/>
    <w:rsid w:val="008C2704"/>
    <w:rsid w:val="008C39FC"/>
    <w:rsid w:val="008C4258"/>
    <w:rsid w:val="008C5A83"/>
    <w:rsid w:val="008C6D0F"/>
    <w:rsid w:val="008D185A"/>
    <w:rsid w:val="008D2BC6"/>
    <w:rsid w:val="008D58DD"/>
    <w:rsid w:val="008D612C"/>
    <w:rsid w:val="008E0087"/>
    <w:rsid w:val="008E207C"/>
    <w:rsid w:val="008E3BE3"/>
    <w:rsid w:val="008E469E"/>
    <w:rsid w:val="008E6730"/>
    <w:rsid w:val="008F027C"/>
    <w:rsid w:val="008F1570"/>
    <w:rsid w:val="008F2A20"/>
    <w:rsid w:val="008F41D4"/>
    <w:rsid w:val="008F44D5"/>
    <w:rsid w:val="008F6075"/>
    <w:rsid w:val="00901750"/>
    <w:rsid w:val="009062AE"/>
    <w:rsid w:val="00906729"/>
    <w:rsid w:val="009114CD"/>
    <w:rsid w:val="00915885"/>
    <w:rsid w:val="00916369"/>
    <w:rsid w:val="009167E3"/>
    <w:rsid w:val="00917B7F"/>
    <w:rsid w:val="009235A9"/>
    <w:rsid w:val="0093157C"/>
    <w:rsid w:val="00936BDA"/>
    <w:rsid w:val="00936D7B"/>
    <w:rsid w:val="009407CA"/>
    <w:rsid w:val="009410BF"/>
    <w:rsid w:val="009421BB"/>
    <w:rsid w:val="009438FC"/>
    <w:rsid w:val="00943B46"/>
    <w:rsid w:val="009463D1"/>
    <w:rsid w:val="00946A97"/>
    <w:rsid w:val="009500EA"/>
    <w:rsid w:val="00950AEC"/>
    <w:rsid w:val="00951469"/>
    <w:rsid w:val="00954FEF"/>
    <w:rsid w:val="009559DC"/>
    <w:rsid w:val="00970519"/>
    <w:rsid w:val="0097297E"/>
    <w:rsid w:val="00972B80"/>
    <w:rsid w:val="00973814"/>
    <w:rsid w:val="00973AE0"/>
    <w:rsid w:val="00977CEE"/>
    <w:rsid w:val="009802BE"/>
    <w:rsid w:val="009849B0"/>
    <w:rsid w:val="0098539C"/>
    <w:rsid w:val="00985EE6"/>
    <w:rsid w:val="00987C17"/>
    <w:rsid w:val="009942E8"/>
    <w:rsid w:val="00995B28"/>
    <w:rsid w:val="00996EF0"/>
    <w:rsid w:val="009A20BC"/>
    <w:rsid w:val="009A32E6"/>
    <w:rsid w:val="009A4E4E"/>
    <w:rsid w:val="009A4E73"/>
    <w:rsid w:val="009A5561"/>
    <w:rsid w:val="009A6C82"/>
    <w:rsid w:val="009A7853"/>
    <w:rsid w:val="009B1889"/>
    <w:rsid w:val="009C0F4A"/>
    <w:rsid w:val="009C217D"/>
    <w:rsid w:val="009C4FEB"/>
    <w:rsid w:val="009C656E"/>
    <w:rsid w:val="009C67D7"/>
    <w:rsid w:val="009C6D00"/>
    <w:rsid w:val="009D0A73"/>
    <w:rsid w:val="009D2EEC"/>
    <w:rsid w:val="009D351C"/>
    <w:rsid w:val="009D5E43"/>
    <w:rsid w:val="009D689D"/>
    <w:rsid w:val="009F4FD9"/>
    <w:rsid w:val="009F7996"/>
    <w:rsid w:val="00A0149A"/>
    <w:rsid w:val="00A03171"/>
    <w:rsid w:val="00A0775B"/>
    <w:rsid w:val="00A14ED4"/>
    <w:rsid w:val="00A14EEF"/>
    <w:rsid w:val="00A1537A"/>
    <w:rsid w:val="00A15A5E"/>
    <w:rsid w:val="00A21503"/>
    <w:rsid w:val="00A2351D"/>
    <w:rsid w:val="00A25434"/>
    <w:rsid w:val="00A262FB"/>
    <w:rsid w:val="00A2694B"/>
    <w:rsid w:val="00A270E2"/>
    <w:rsid w:val="00A3616E"/>
    <w:rsid w:val="00A371DC"/>
    <w:rsid w:val="00A41DC8"/>
    <w:rsid w:val="00A64681"/>
    <w:rsid w:val="00A64AF1"/>
    <w:rsid w:val="00A65D3C"/>
    <w:rsid w:val="00A668AD"/>
    <w:rsid w:val="00A75CC4"/>
    <w:rsid w:val="00A82C85"/>
    <w:rsid w:val="00A94844"/>
    <w:rsid w:val="00AA077E"/>
    <w:rsid w:val="00AA21E2"/>
    <w:rsid w:val="00AA39ED"/>
    <w:rsid w:val="00AA4D89"/>
    <w:rsid w:val="00AA7F0C"/>
    <w:rsid w:val="00AB0CC8"/>
    <w:rsid w:val="00AB402B"/>
    <w:rsid w:val="00AB46F9"/>
    <w:rsid w:val="00AC1458"/>
    <w:rsid w:val="00AC64E3"/>
    <w:rsid w:val="00AD01C1"/>
    <w:rsid w:val="00AD1C56"/>
    <w:rsid w:val="00AD2138"/>
    <w:rsid w:val="00AD31BC"/>
    <w:rsid w:val="00AE15B7"/>
    <w:rsid w:val="00AE1F29"/>
    <w:rsid w:val="00AE69A5"/>
    <w:rsid w:val="00AF0D7E"/>
    <w:rsid w:val="00AF319A"/>
    <w:rsid w:val="00AF4BA2"/>
    <w:rsid w:val="00AF5043"/>
    <w:rsid w:val="00AF50E0"/>
    <w:rsid w:val="00AF5A73"/>
    <w:rsid w:val="00B00EFA"/>
    <w:rsid w:val="00B02D5A"/>
    <w:rsid w:val="00B03A55"/>
    <w:rsid w:val="00B06E97"/>
    <w:rsid w:val="00B07D78"/>
    <w:rsid w:val="00B12AEA"/>
    <w:rsid w:val="00B12D96"/>
    <w:rsid w:val="00B13D4B"/>
    <w:rsid w:val="00B202FE"/>
    <w:rsid w:val="00B20A44"/>
    <w:rsid w:val="00B2116C"/>
    <w:rsid w:val="00B2227F"/>
    <w:rsid w:val="00B253D0"/>
    <w:rsid w:val="00B258A5"/>
    <w:rsid w:val="00B26C14"/>
    <w:rsid w:val="00B32357"/>
    <w:rsid w:val="00B3244A"/>
    <w:rsid w:val="00B3263A"/>
    <w:rsid w:val="00B32F0B"/>
    <w:rsid w:val="00B35989"/>
    <w:rsid w:val="00B41EB8"/>
    <w:rsid w:val="00B44CED"/>
    <w:rsid w:val="00B4527B"/>
    <w:rsid w:val="00B51A92"/>
    <w:rsid w:val="00B5380A"/>
    <w:rsid w:val="00B53BF4"/>
    <w:rsid w:val="00B54BA0"/>
    <w:rsid w:val="00B56023"/>
    <w:rsid w:val="00B6040D"/>
    <w:rsid w:val="00B60B21"/>
    <w:rsid w:val="00B649FD"/>
    <w:rsid w:val="00B65A96"/>
    <w:rsid w:val="00B65BC7"/>
    <w:rsid w:val="00B73239"/>
    <w:rsid w:val="00B75B5D"/>
    <w:rsid w:val="00B761A7"/>
    <w:rsid w:val="00B81296"/>
    <w:rsid w:val="00B833A7"/>
    <w:rsid w:val="00B86791"/>
    <w:rsid w:val="00B8693A"/>
    <w:rsid w:val="00B97722"/>
    <w:rsid w:val="00BA3523"/>
    <w:rsid w:val="00BA4186"/>
    <w:rsid w:val="00BA4A15"/>
    <w:rsid w:val="00BA5E7F"/>
    <w:rsid w:val="00BA72A3"/>
    <w:rsid w:val="00BA763C"/>
    <w:rsid w:val="00BB1641"/>
    <w:rsid w:val="00BB66E3"/>
    <w:rsid w:val="00BC73D2"/>
    <w:rsid w:val="00BE384A"/>
    <w:rsid w:val="00BE3CA1"/>
    <w:rsid w:val="00BF289F"/>
    <w:rsid w:val="00BF5811"/>
    <w:rsid w:val="00BF5A6C"/>
    <w:rsid w:val="00BF73AF"/>
    <w:rsid w:val="00C03766"/>
    <w:rsid w:val="00C1199B"/>
    <w:rsid w:val="00C1423E"/>
    <w:rsid w:val="00C14D41"/>
    <w:rsid w:val="00C16A28"/>
    <w:rsid w:val="00C179BA"/>
    <w:rsid w:val="00C276E2"/>
    <w:rsid w:val="00C27838"/>
    <w:rsid w:val="00C27A94"/>
    <w:rsid w:val="00C31DD7"/>
    <w:rsid w:val="00C3501D"/>
    <w:rsid w:val="00C35AA0"/>
    <w:rsid w:val="00C41997"/>
    <w:rsid w:val="00C43F2E"/>
    <w:rsid w:val="00C45AF0"/>
    <w:rsid w:val="00C47C2E"/>
    <w:rsid w:val="00C51E1D"/>
    <w:rsid w:val="00C565C6"/>
    <w:rsid w:val="00C612B6"/>
    <w:rsid w:val="00C62484"/>
    <w:rsid w:val="00C6265C"/>
    <w:rsid w:val="00C62D32"/>
    <w:rsid w:val="00C62EC7"/>
    <w:rsid w:val="00C65A58"/>
    <w:rsid w:val="00C71E51"/>
    <w:rsid w:val="00C72336"/>
    <w:rsid w:val="00C85E19"/>
    <w:rsid w:val="00C86544"/>
    <w:rsid w:val="00C870CA"/>
    <w:rsid w:val="00C91090"/>
    <w:rsid w:val="00C952A1"/>
    <w:rsid w:val="00C95CEF"/>
    <w:rsid w:val="00C95D26"/>
    <w:rsid w:val="00CA461B"/>
    <w:rsid w:val="00CA4CC6"/>
    <w:rsid w:val="00CA6E43"/>
    <w:rsid w:val="00CB0FE6"/>
    <w:rsid w:val="00CB7262"/>
    <w:rsid w:val="00CC1C0B"/>
    <w:rsid w:val="00CD059B"/>
    <w:rsid w:val="00CD2B9F"/>
    <w:rsid w:val="00CD3890"/>
    <w:rsid w:val="00CD49AA"/>
    <w:rsid w:val="00CD4B70"/>
    <w:rsid w:val="00CD65BB"/>
    <w:rsid w:val="00CD6F2D"/>
    <w:rsid w:val="00CD74A0"/>
    <w:rsid w:val="00CE2A88"/>
    <w:rsid w:val="00CE74C8"/>
    <w:rsid w:val="00CF0700"/>
    <w:rsid w:val="00CF4444"/>
    <w:rsid w:val="00CF4D98"/>
    <w:rsid w:val="00CF7C29"/>
    <w:rsid w:val="00CF7E77"/>
    <w:rsid w:val="00D053D1"/>
    <w:rsid w:val="00D063B5"/>
    <w:rsid w:val="00D0767D"/>
    <w:rsid w:val="00D10664"/>
    <w:rsid w:val="00D177DF"/>
    <w:rsid w:val="00D26564"/>
    <w:rsid w:val="00D30621"/>
    <w:rsid w:val="00D30BFA"/>
    <w:rsid w:val="00D33C06"/>
    <w:rsid w:val="00D34BC3"/>
    <w:rsid w:val="00D3622A"/>
    <w:rsid w:val="00D37E88"/>
    <w:rsid w:val="00D41AEB"/>
    <w:rsid w:val="00D44BD3"/>
    <w:rsid w:val="00D464BF"/>
    <w:rsid w:val="00D50BC3"/>
    <w:rsid w:val="00D52F39"/>
    <w:rsid w:val="00D53B51"/>
    <w:rsid w:val="00D627FB"/>
    <w:rsid w:val="00D62AA5"/>
    <w:rsid w:val="00D65682"/>
    <w:rsid w:val="00D660EE"/>
    <w:rsid w:val="00D6736E"/>
    <w:rsid w:val="00D67DDE"/>
    <w:rsid w:val="00D71D8B"/>
    <w:rsid w:val="00D73D19"/>
    <w:rsid w:val="00D76CF6"/>
    <w:rsid w:val="00D77D3A"/>
    <w:rsid w:val="00D81511"/>
    <w:rsid w:val="00D8549E"/>
    <w:rsid w:val="00D8639A"/>
    <w:rsid w:val="00D866BB"/>
    <w:rsid w:val="00D93492"/>
    <w:rsid w:val="00D957D6"/>
    <w:rsid w:val="00DA158A"/>
    <w:rsid w:val="00DA28FB"/>
    <w:rsid w:val="00DA44D0"/>
    <w:rsid w:val="00DA771C"/>
    <w:rsid w:val="00DA7A7F"/>
    <w:rsid w:val="00DB0B8A"/>
    <w:rsid w:val="00DB1934"/>
    <w:rsid w:val="00DB2B75"/>
    <w:rsid w:val="00DB4502"/>
    <w:rsid w:val="00DB5AED"/>
    <w:rsid w:val="00DB6046"/>
    <w:rsid w:val="00DB6D03"/>
    <w:rsid w:val="00DC1206"/>
    <w:rsid w:val="00DC1A06"/>
    <w:rsid w:val="00DC1D8A"/>
    <w:rsid w:val="00DC270D"/>
    <w:rsid w:val="00DD1334"/>
    <w:rsid w:val="00DD4044"/>
    <w:rsid w:val="00DD69D6"/>
    <w:rsid w:val="00DD6F8D"/>
    <w:rsid w:val="00DE3268"/>
    <w:rsid w:val="00DF19DB"/>
    <w:rsid w:val="00DF1EF5"/>
    <w:rsid w:val="00DF2973"/>
    <w:rsid w:val="00DF2DCD"/>
    <w:rsid w:val="00DF3398"/>
    <w:rsid w:val="00DF4A22"/>
    <w:rsid w:val="00E00207"/>
    <w:rsid w:val="00E059EB"/>
    <w:rsid w:val="00E064D8"/>
    <w:rsid w:val="00E06550"/>
    <w:rsid w:val="00E06FCB"/>
    <w:rsid w:val="00E07752"/>
    <w:rsid w:val="00E14AE1"/>
    <w:rsid w:val="00E1672F"/>
    <w:rsid w:val="00E2022C"/>
    <w:rsid w:val="00E316E0"/>
    <w:rsid w:val="00E3392D"/>
    <w:rsid w:val="00E40A22"/>
    <w:rsid w:val="00E42143"/>
    <w:rsid w:val="00E43B07"/>
    <w:rsid w:val="00E443B3"/>
    <w:rsid w:val="00E45483"/>
    <w:rsid w:val="00E45C18"/>
    <w:rsid w:val="00E46923"/>
    <w:rsid w:val="00E53839"/>
    <w:rsid w:val="00E55704"/>
    <w:rsid w:val="00E57A8B"/>
    <w:rsid w:val="00E61690"/>
    <w:rsid w:val="00E622D6"/>
    <w:rsid w:val="00E65FB8"/>
    <w:rsid w:val="00E66181"/>
    <w:rsid w:val="00E777B8"/>
    <w:rsid w:val="00E831D2"/>
    <w:rsid w:val="00E841B4"/>
    <w:rsid w:val="00E858D2"/>
    <w:rsid w:val="00E915E4"/>
    <w:rsid w:val="00E94FC2"/>
    <w:rsid w:val="00E95941"/>
    <w:rsid w:val="00EA1820"/>
    <w:rsid w:val="00EA1A30"/>
    <w:rsid w:val="00EA51F7"/>
    <w:rsid w:val="00EA5542"/>
    <w:rsid w:val="00EB1212"/>
    <w:rsid w:val="00EB1588"/>
    <w:rsid w:val="00EB15C0"/>
    <w:rsid w:val="00EB1C7D"/>
    <w:rsid w:val="00EB2669"/>
    <w:rsid w:val="00EB591C"/>
    <w:rsid w:val="00EC0E33"/>
    <w:rsid w:val="00EC4804"/>
    <w:rsid w:val="00EC7999"/>
    <w:rsid w:val="00ED33A2"/>
    <w:rsid w:val="00EE0C5C"/>
    <w:rsid w:val="00EE2971"/>
    <w:rsid w:val="00EE5434"/>
    <w:rsid w:val="00EE63D5"/>
    <w:rsid w:val="00EF0B37"/>
    <w:rsid w:val="00F024AB"/>
    <w:rsid w:val="00F0755C"/>
    <w:rsid w:val="00F1057A"/>
    <w:rsid w:val="00F1267D"/>
    <w:rsid w:val="00F14239"/>
    <w:rsid w:val="00F16E16"/>
    <w:rsid w:val="00F2547F"/>
    <w:rsid w:val="00F263F5"/>
    <w:rsid w:val="00F3284A"/>
    <w:rsid w:val="00F36527"/>
    <w:rsid w:val="00F4062F"/>
    <w:rsid w:val="00F43F84"/>
    <w:rsid w:val="00F443D0"/>
    <w:rsid w:val="00F446D4"/>
    <w:rsid w:val="00F46879"/>
    <w:rsid w:val="00F4687C"/>
    <w:rsid w:val="00F53169"/>
    <w:rsid w:val="00F5568B"/>
    <w:rsid w:val="00F56062"/>
    <w:rsid w:val="00F567F3"/>
    <w:rsid w:val="00F603A4"/>
    <w:rsid w:val="00F60E5B"/>
    <w:rsid w:val="00F653CD"/>
    <w:rsid w:val="00F70619"/>
    <w:rsid w:val="00F7284E"/>
    <w:rsid w:val="00F7795D"/>
    <w:rsid w:val="00F91B0B"/>
    <w:rsid w:val="00F92E0B"/>
    <w:rsid w:val="00F93D96"/>
    <w:rsid w:val="00F94786"/>
    <w:rsid w:val="00F9489E"/>
    <w:rsid w:val="00F955F5"/>
    <w:rsid w:val="00FA5AD2"/>
    <w:rsid w:val="00FB0154"/>
    <w:rsid w:val="00FB2134"/>
    <w:rsid w:val="00FC0741"/>
    <w:rsid w:val="00FC0E0A"/>
    <w:rsid w:val="00FC12CA"/>
    <w:rsid w:val="00FC25CC"/>
    <w:rsid w:val="00FD1460"/>
    <w:rsid w:val="00FD4B3C"/>
    <w:rsid w:val="00FD5921"/>
    <w:rsid w:val="00FE159A"/>
    <w:rsid w:val="00FE1877"/>
    <w:rsid w:val="00FE196C"/>
    <w:rsid w:val="00FE1ABD"/>
    <w:rsid w:val="00FE2612"/>
    <w:rsid w:val="00FE2B3F"/>
    <w:rsid w:val="00FE52E1"/>
    <w:rsid w:val="00FE701E"/>
    <w:rsid w:val="00FE7E3C"/>
    <w:rsid w:val="00FF1BDB"/>
    <w:rsid w:val="00FF20C6"/>
    <w:rsid w:val="00FF3A10"/>
    <w:rsid w:val="00FF44EB"/>
    <w:rsid w:val="00FF480B"/>
    <w:rsid w:val="00FF4EB2"/>
    <w:rsid w:val="0168AC45"/>
    <w:rsid w:val="059BFC85"/>
    <w:rsid w:val="05BDF4D9"/>
    <w:rsid w:val="0FFA50BA"/>
    <w:rsid w:val="10E42EDF"/>
    <w:rsid w:val="1811C0C9"/>
    <w:rsid w:val="1C003438"/>
    <w:rsid w:val="1CDC7B18"/>
    <w:rsid w:val="1ECAECA6"/>
    <w:rsid w:val="1FAA60E3"/>
    <w:rsid w:val="25773C57"/>
    <w:rsid w:val="2B0313BE"/>
    <w:rsid w:val="30211A68"/>
    <w:rsid w:val="3732BB1E"/>
    <w:rsid w:val="426D5E0D"/>
    <w:rsid w:val="4329E1A0"/>
    <w:rsid w:val="4651EB48"/>
    <w:rsid w:val="49AF7D43"/>
    <w:rsid w:val="58DD620D"/>
    <w:rsid w:val="630F270C"/>
    <w:rsid w:val="68840B23"/>
    <w:rsid w:val="6FDA6927"/>
    <w:rsid w:val="713DD823"/>
    <w:rsid w:val="71ECB415"/>
    <w:rsid w:val="7550CA91"/>
    <w:rsid w:val="78EA3344"/>
    <w:rsid w:val="7E72CA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B3690"/>
  <w15:chartTrackingRefBased/>
  <w15:docId w15:val="{17452C15-BCEC-4C04-8E87-7CFEEB5CB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1BB"/>
  </w:style>
  <w:style w:type="paragraph" w:styleId="Heading1">
    <w:name w:val="heading 1"/>
    <w:basedOn w:val="Normal"/>
    <w:link w:val="Heading1Char"/>
    <w:uiPriority w:val="9"/>
    <w:qFormat/>
    <w:rsid w:val="00AD01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F6D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5C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4B3C"/>
    <w:pPr>
      <w:ind w:left="720"/>
      <w:contextualSpacing/>
    </w:pPr>
  </w:style>
  <w:style w:type="character" w:customStyle="1" w:styleId="Heading1Char">
    <w:name w:val="Heading 1 Char"/>
    <w:basedOn w:val="DefaultParagraphFont"/>
    <w:link w:val="Heading1"/>
    <w:uiPriority w:val="9"/>
    <w:rsid w:val="00AD01C1"/>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556D5"/>
    <w:rPr>
      <w:color w:val="0563C1" w:themeColor="hyperlink"/>
      <w:u w:val="single"/>
    </w:rPr>
  </w:style>
  <w:style w:type="character" w:styleId="UnresolvedMention">
    <w:name w:val="Unresolved Mention"/>
    <w:basedOn w:val="DefaultParagraphFont"/>
    <w:uiPriority w:val="99"/>
    <w:semiHidden/>
    <w:unhideWhenUsed/>
    <w:rsid w:val="002556D5"/>
    <w:rPr>
      <w:color w:val="605E5C"/>
      <w:shd w:val="clear" w:color="auto" w:fill="E1DFDD"/>
    </w:rPr>
  </w:style>
  <w:style w:type="paragraph" w:styleId="NormalWeb">
    <w:name w:val="Normal (Web)"/>
    <w:basedOn w:val="Normal"/>
    <w:uiPriority w:val="99"/>
    <w:semiHidden/>
    <w:unhideWhenUsed/>
    <w:rsid w:val="009407C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B26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F6D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85CB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88564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06E9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06E97"/>
    <w:pPr>
      <w:spacing w:after="100"/>
    </w:pPr>
  </w:style>
  <w:style w:type="paragraph" w:styleId="TOC2">
    <w:name w:val="toc 2"/>
    <w:basedOn w:val="Normal"/>
    <w:next w:val="Normal"/>
    <w:autoRedefine/>
    <w:uiPriority w:val="39"/>
    <w:unhideWhenUsed/>
    <w:rsid w:val="00B06E97"/>
    <w:pPr>
      <w:spacing w:after="100"/>
      <w:ind w:left="220"/>
    </w:pPr>
  </w:style>
  <w:style w:type="paragraph" w:styleId="TOC3">
    <w:name w:val="toc 3"/>
    <w:basedOn w:val="Normal"/>
    <w:next w:val="Normal"/>
    <w:autoRedefine/>
    <w:uiPriority w:val="39"/>
    <w:unhideWhenUsed/>
    <w:rsid w:val="00B06E97"/>
    <w:pPr>
      <w:spacing w:after="100"/>
      <w:ind w:left="440"/>
    </w:pPr>
  </w:style>
  <w:style w:type="paragraph" w:styleId="TableofFigures">
    <w:name w:val="table of figures"/>
    <w:basedOn w:val="Normal"/>
    <w:next w:val="Normal"/>
    <w:uiPriority w:val="99"/>
    <w:unhideWhenUsed/>
    <w:rsid w:val="00656AEB"/>
    <w:pPr>
      <w:spacing w:after="0"/>
    </w:pPr>
  </w:style>
  <w:style w:type="character" w:styleId="FollowedHyperlink">
    <w:name w:val="FollowedHyperlink"/>
    <w:basedOn w:val="DefaultParagraphFont"/>
    <w:uiPriority w:val="99"/>
    <w:semiHidden/>
    <w:unhideWhenUsed/>
    <w:rsid w:val="006550DF"/>
    <w:rPr>
      <w:color w:val="954F72" w:themeColor="followedHyperlink"/>
      <w:u w:val="single"/>
    </w:rPr>
  </w:style>
  <w:style w:type="character" w:styleId="Strong">
    <w:name w:val="Strong"/>
    <w:basedOn w:val="DefaultParagraphFont"/>
    <w:uiPriority w:val="22"/>
    <w:qFormat/>
    <w:rsid w:val="007A2587"/>
    <w:rPr>
      <w:b/>
      <w:bCs/>
    </w:rPr>
  </w:style>
  <w:style w:type="paragraph" w:styleId="Header">
    <w:name w:val="header"/>
    <w:basedOn w:val="Normal"/>
    <w:link w:val="HeaderChar"/>
    <w:uiPriority w:val="99"/>
    <w:unhideWhenUsed/>
    <w:rsid w:val="00C565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5C6"/>
  </w:style>
  <w:style w:type="paragraph" w:styleId="Footer">
    <w:name w:val="footer"/>
    <w:basedOn w:val="Normal"/>
    <w:link w:val="FooterChar"/>
    <w:uiPriority w:val="99"/>
    <w:unhideWhenUsed/>
    <w:rsid w:val="00C565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772372">
      <w:bodyDiv w:val="1"/>
      <w:marLeft w:val="0"/>
      <w:marRight w:val="0"/>
      <w:marTop w:val="0"/>
      <w:marBottom w:val="0"/>
      <w:divBdr>
        <w:top w:val="none" w:sz="0" w:space="0" w:color="auto"/>
        <w:left w:val="none" w:sz="0" w:space="0" w:color="auto"/>
        <w:bottom w:val="none" w:sz="0" w:space="0" w:color="auto"/>
        <w:right w:val="none" w:sz="0" w:space="0" w:color="auto"/>
      </w:divBdr>
    </w:div>
    <w:div w:id="552233941">
      <w:bodyDiv w:val="1"/>
      <w:marLeft w:val="0"/>
      <w:marRight w:val="0"/>
      <w:marTop w:val="0"/>
      <w:marBottom w:val="0"/>
      <w:divBdr>
        <w:top w:val="none" w:sz="0" w:space="0" w:color="auto"/>
        <w:left w:val="none" w:sz="0" w:space="0" w:color="auto"/>
        <w:bottom w:val="none" w:sz="0" w:space="0" w:color="auto"/>
        <w:right w:val="none" w:sz="0" w:space="0" w:color="auto"/>
      </w:divBdr>
    </w:div>
    <w:div w:id="644353759">
      <w:bodyDiv w:val="1"/>
      <w:marLeft w:val="0"/>
      <w:marRight w:val="0"/>
      <w:marTop w:val="0"/>
      <w:marBottom w:val="0"/>
      <w:divBdr>
        <w:top w:val="none" w:sz="0" w:space="0" w:color="auto"/>
        <w:left w:val="none" w:sz="0" w:space="0" w:color="auto"/>
        <w:bottom w:val="none" w:sz="0" w:space="0" w:color="auto"/>
        <w:right w:val="none" w:sz="0" w:space="0" w:color="auto"/>
      </w:divBdr>
      <w:divsChild>
        <w:div w:id="1307471761">
          <w:marLeft w:val="0"/>
          <w:marRight w:val="0"/>
          <w:marTop w:val="0"/>
          <w:marBottom w:val="0"/>
          <w:divBdr>
            <w:top w:val="none" w:sz="0" w:space="0" w:color="auto"/>
            <w:left w:val="none" w:sz="0" w:space="0" w:color="auto"/>
            <w:bottom w:val="none" w:sz="0" w:space="0" w:color="auto"/>
            <w:right w:val="none" w:sz="0" w:space="0" w:color="auto"/>
          </w:divBdr>
        </w:div>
      </w:divsChild>
    </w:div>
    <w:div w:id="1275671641">
      <w:bodyDiv w:val="1"/>
      <w:marLeft w:val="0"/>
      <w:marRight w:val="0"/>
      <w:marTop w:val="0"/>
      <w:marBottom w:val="0"/>
      <w:divBdr>
        <w:top w:val="none" w:sz="0" w:space="0" w:color="auto"/>
        <w:left w:val="none" w:sz="0" w:space="0" w:color="auto"/>
        <w:bottom w:val="none" w:sz="0" w:space="0" w:color="auto"/>
        <w:right w:val="none" w:sz="0" w:space="0" w:color="auto"/>
      </w:divBdr>
    </w:div>
    <w:div w:id="1628899206">
      <w:bodyDiv w:val="1"/>
      <w:marLeft w:val="0"/>
      <w:marRight w:val="0"/>
      <w:marTop w:val="0"/>
      <w:marBottom w:val="0"/>
      <w:divBdr>
        <w:top w:val="none" w:sz="0" w:space="0" w:color="auto"/>
        <w:left w:val="none" w:sz="0" w:space="0" w:color="auto"/>
        <w:bottom w:val="none" w:sz="0" w:space="0" w:color="auto"/>
        <w:right w:val="none" w:sz="0" w:space="0" w:color="auto"/>
      </w:divBdr>
    </w:div>
    <w:div w:id="168601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ownloads\Thu3_tmdt.docx" TargetMode="External"/><Relationship Id="rId21" Type="http://schemas.openxmlformats.org/officeDocument/2006/relationships/hyperlink" Target="file:///C:\Users\admin\Downloads\Thu3_tmdt.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94now.com/blog/top-5-cac-trang-ban-hang-online-noi-tieng-tren-the-gioi.html" TargetMode="External"/><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file:///C:\Users\admin\Downloads\Thu3_tmdt.docx" TargetMode="External"/><Relationship Id="rId11" Type="http://schemas.openxmlformats.org/officeDocument/2006/relationships/image" Target="media/image1.png"/><Relationship Id="rId32" Type="http://schemas.openxmlformats.org/officeDocument/2006/relationships/hyperlink" Target="file:///C:\Users\admin\Downloads\Thu3_tmdt.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s://csc.edu.vn/thiet-ke-website/ky-thuat-vien-thiet-ke-website_58" TargetMode="External"/><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C:\Users\admin\Downloads\Thu3_tmdt.docx" TargetMode="External"/><Relationship Id="rId27" Type="http://schemas.openxmlformats.org/officeDocument/2006/relationships/hyperlink" Target="file:///C:\Users\admin\Downloads\Thu3_tmdt.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admin\Downloads\Thu3_tmdt.docx" TargetMode="External"/><Relationship Id="rId17" Type="http://schemas.openxmlformats.org/officeDocument/2006/relationships/hyperlink" Target="file:///C:\Users\admin\Downloads\Thu3_tmdt.docx" TargetMode="External"/><Relationship Id="rId33" Type="http://schemas.openxmlformats.org/officeDocument/2006/relationships/hyperlink" Target="file:///C:\Users\admin\Downloads\Thu3_tmdt.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footer" Target="footer1.xml"/><Relationship Id="rId20" Type="http://schemas.openxmlformats.org/officeDocument/2006/relationships/hyperlink" Target="file:///C:\Users\admin\Downloads\Thu3_tmdt.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dmin\Downloads\Thu3_tmdt.docx" TargetMode="External"/><Relationship Id="rId23" Type="http://schemas.openxmlformats.org/officeDocument/2006/relationships/hyperlink" Target="file:///C:\Users\admin\Downloads\Thu3_tmdt.docx" TargetMode="External"/><Relationship Id="rId28" Type="http://schemas.openxmlformats.org/officeDocument/2006/relationships/hyperlink" Target="file:///C:\Users\admin\Downloads\Thu3_tmdt.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hyperlink" Target="file:///C:\Users\admin\Downloads\Thu3_tmdt.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hyperlink" Target="https://www.apachefriends.org/" TargetMode="External"/><Relationship Id="rId101" Type="http://schemas.openxmlformats.org/officeDocument/2006/relationships/hyperlink" Target="https://cuongquach.com/tailieu-laptrinh-php-dh-khtn.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dmin\Downloads\Thu3_tmdt.docx" TargetMode="External"/><Relationship Id="rId18" Type="http://schemas.openxmlformats.org/officeDocument/2006/relationships/hyperlink" Target="file:///C:\Users\admin\Downloads\Thu3_tmdt.docx" TargetMode="External"/><Relationship Id="rId39" Type="http://schemas.openxmlformats.org/officeDocument/2006/relationships/image" Target="media/image6.png"/><Relationship Id="rId34" Type="http://schemas.openxmlformats.org/officeDocument/2006/relationships/hyperlink" Target="https://www.chili.vn/bang-gia-web-ban-hang"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2.png"/><Relationship Id="rId97" Type="http://schemas.openxmlformats.org/officeDocument/2006/relationships/image" Target="media/image63.jpe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file:///C:\Users\admin\Downloads\Thu3_tmdt.docx" TargetMode="External"/><Relationship Id="rId24" Type="http://schemas.openxmlformats.org/officeDocument/2006/relationships/hyperlink" Target="file:///C:\Users\admin\Downloads\Thu3_tmdt.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file:///C:\Users\admin\Downloads\Thu3_tmdt.docx" TargetMode="External"/><Relationship Id="rId14" Type="http://schemas.openxmlformats.org/officeDocument/2006/relationships/hyperlink" Target="file:///C:\Users\admin\Downloads\Thu3_tmdt.docx" TargetMode="External"/><Relationship Id="rId30" Type="http://schemas.openxmlformats.org/officeDocument/2006/relationships/hyperlink" Target="file:///C:\Users\admin\Downloads\Thu3_tmdt.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yperlink" Target="https://code.visualstudio.com/docs/languages/php"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hyperlink" Target="https://www.w3schools.com/php/" TargetMode="External"/><Relationship Id="rId3" Type="http://schemas.openxmlformats.org/officeDocument/2006/relationships/customXml" Target="../customXml/item3.xml"/><Relationship Id="rId25" Type="http://schemas.openxmlformats.org/officeDocument/2006/relationships/hyperlink" Target="file:///C:\Users\admin\Downloads\Thu3_tmdt.docx" TargetMode="External"/><Relationship Id="rId46" Type="http://schemas.openxmlformats.org/officeDocument/2006/relationships/image" Target="media/image13.png"/><Relationship Id="rId6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7" ma:contentTypeDescription="Create a new document." ma:contentTypeScope="" ma:versionID="11d1dff06c8464ec01b228487476903d">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663d9cfcf6d7e3b06886ab234d9f5c31"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34B49-74F2-4FE4-8170-9BDE89D76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E40B70-C9F6-455C-A5CB-7D2A14A4A2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67A462-EE79-4671-ABD3-2D4878C5180E}">
  <ds:schemaRefs>
    <ds:schemaRef ds:uri="http://schemas.microsoft.com/sharepoint/v3/contenttype/forms"/>
  </ds:schemaRefs>
</ds:datastoreItem>
</file>

<file path=customXml/itemProps4.xml><?xml version="1.0" encoding="utf-8"?>
<ds:datastoreItem xmlns:ds="http://schemas.openxmlformats.org/officeDocument/2006/customXml" ds:itemID="{7E658809-49C6-4410-BAB9-8E4C71ABA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59</Pages>
  <Words>5293</Words>
  <Characters>30174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Ngoc  Tanh</dc:creator>
  <cp:keywords/>
  <dc:description/>
  <cp:lastModifiedBy>Phan Ngoc  Tanh</cp:lastModifiedBy>
  <cp:revision>16</cp:revision>
  <cp:lastPrinted>2022-11-14T06:18:00Z</cp:lastPrinted>
  <dcterms:created xsi:type="dcterms:W3CDTF">2022-11-14T06:07:00Z</dcterms:created>
  <dcterms:modified xsi:type="dcterms:W3CDTF">2022-11-14T06:25:00Z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